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77777777" w:rsidR="0022022C" w:rsidRDefault="00FB35A1">
      <w:pPr>
        <w:rPr>
          <w:b/>
          <w:highlight w:val="yellow"/>
        </w:rPr>
      </w:pPr>
      <w:r>
        <w:fldChar w:fldCharType="begin"/>
      </w:r>
      <w:r>
        <w:instrText>HYPERLINK "https://docs.google.com/presentation/d/1vHNr9X7xUqI615mWn_HFrkFjPoCi6pxsN1HFoAYvIqA/edit?usp=sharing" \h</w:instrText>
      </w:r>
      <w:r>
        <w:fldChar w:fldCharType="separate"/>
      </w:r>
      <w:r>
        <w:rPr>
          <w:b/>
          <w:color w:val="1155CC"/>
          <w:highlight w:val="yellow"/>
          <w:u w:val="single"/>
        </w:rPr>
        <w:t>Fig. FILE</w:t>
      </w:r>
      <w:r>
        <w:rPr>
          <w:b/>
          <w:color w:val="1155CC"/>
          <w:highlight w:val="yellow"/>
          <w:u w:val="single"/>
        </w:rPr>
        <w:fldChar w:fldCharType="end"/>
      </w:r>
    </w:p>
    <w:p w14:paraId="00000004" w14:textId="77777777" w:rsidR="0022022C" w:rsidRDefault="00FB35A1" w:rsidP="002F13A5">
      <w:pPr>
        <w:numPr>
          <w:ilvl w:val="0"/>
          <w:numId w:val="4"/>
        </w:numPr>
        <w:rPr>
          <w:b/>
        </w:rPr>
      </w:pPr>
      <w:sdt>
        <w:sdtPr>
          <w:tag w:val="goog_rdk_0"/>
          <w:id w:val="2013179227"/>
        </w:sdtPr>
        <w:sdtEndPr/>
        <w:sdtContent>
          <w:commentRangeStart w:id="0"/>
        </w:sdtContent>
      </w:sdt>
      <w:sdt>
        <w:sdtPr>
          <w:tag w:val="goog_rdk_1"/>
          <w:id w:val="-364447873"/>
        </w:sdtPr>
        <w:sdtEndPr/>
        <w:sdtContent>
          <w:commentRangeStart w:id="1"/>
        </w:sdtContent>
      </w:sdt>
      <w:sdt>
        <w:sdtPr>
          <w:tag w:val="goog_rdk_2"/>
          <w:id w:val="906657339"/>
        </w:sdtPr>
        <w:sdtEndPr/>
        <w:sdtContent>
          <w:commentRangeStart w:id="2"/>
        </w:sdtContent>
      </w:sdt>
      <w:sdt>
        <w:sdtPr>
          <w:tag w:val="goog_rdk_3"/>
          <w:id w:val="-297302441"/>
        </w:sdtPr>
        <w:sdtEndPr/>
        <w:sdtContent>
          <w:commentRangeStart w:id="3"/>
        </w:sdtContent>
      </w:sdt>
      <w:sdt>
        <w:sdtPr>
          <w:tag w:val="goog_rdk_4"/>
          <w:id w:val="569708199"/>
        </w:sdtPr>
        <w:sdtEndPr/>
        <w:sdtContent>
          <w:commentRangeStart w:id="4"/>
        </w:sdtContent>
      </w:sdt>
      <w:sdt>
        <w:sdtPr>
          <w:tag w:val="goog_rdk_5"/>
          <w:id w:val="1818605496"/>
        </w:sdtPr>
        <w:sdtEndPr/>
        <w:sdtContent>
          <w:commentRangeStart w:id="5"/>
        </w:sdtContent>
      </w:sdt>
      <w:sdt>
        <w:sdtPr>
          <w:tag w:val="goog_rdk_6"/>
          <w:id w:val="-2109260784"/>
        </w:sdtPr>
        <w:sdtEndPr/>
        <w:sdtContent>
          <w:commentRangeStart w:id="6"/>
        </w:sdtContent>
      </w:sdt>
      <w:sdt>
        <w:sdtPr>
          <w:tag w:val="goog_rdk_7"/>
          <w:id w:val="-2093847699"/>
        </w:sdtPr>
        <w:sdtEndPr/>
        <w:sdtContent>
          <w:commentRangeStart w:id="7"/>
        </w:sdtContent>
      </w:sdt>
      <w:sdt>
        <w:sdtPr>
          <w:tag w:val="goog_rdk_8"/>
          <w:id w:val="-1907983950"/>
        </w:sdtPr>
        <w:sdtEndPr/>
        <w:sdtContent>
          <w:commentRangeStart w:id="8"/>
        </w:sdtContent>
      </w:sdt>
      <w:sdt>
        <w:sdtPr>
          <w:tag w:val="goog_rdk_9"/>
          <w:id w:val="238450444"/>
        </w:sdtPr>
        <w:sdtEndPr/>
        <w:sdtContent>
          <w:commentRangeStart w:id="9"/>
        </w:sdtContent>
      </w:sdt>
      <w:sdt>
        <w:sdtPr>
          <w:tag w:val="goog_rdk_10"/>
          <w:id w:val="1631824172"/>
        </w:sdtPr>
        <w:sdtEndPr/>
        <w:sdtContent>
          <w:commentRangeStart w:id="10"/>
        </w:sdtContent>
      </w:sdt>
      <w:r>
        <w:rPr>
          <w:b/>
        </w:rPr>
        <w:t>In Situ Evidence of Continental-Scale Warming, Oxygen Decline, and Eutrophication in U.S. Estuaries</w:t>
      </w:r>
    </w:p>
    <w:p w14:paraId="00000005" w14:textId="77777777" w:rsidR="0022022C" w:rsidRDefault="0022022C">
      <w:pPr>
        <w:rPr>
          <w:b/>
        </w:rPr>
      </w:pPr>
    </w:p>
    <w:p w14:paraId="00000006" w14:textId="77777777" w:rsidR="0022022C" w:rsidRDefault="00FB35A1" w:rsidP="002F13A5">
      <w:pPr>
        <w:numPr>
          <w:ilvl w:val="0"/>
          <w:numId w:val="4"/>
        </w:numPr>
        <w:rPr>
          <w:b/>
        </w:rPr>
      </w:pPr>
      <w:r>
        <w:rPr>
          <w:b/>
        </w:rPr>
        <w:t xml:space="preserve">Warming, Deoxygenation, and Eutrophication Observed Across U.S. Estuaries Using </w:t>
      </w:r>
      <w:proofErr w:type="gramStart"/>
      <w:r>
        <w:rPr>
          <w:b/>
        </w:rPr>
        <w:t>In</w:t>
      </w:r>
      <w:proofErr w:type="gramEnd"/>
      <w:r>
        <w:rPr>
          <w:b/>
        </w:rPr>
        <w:t xml:space="preserve"> Situ Measurements</w:t>
      </w:r>
      <w:r>
        <w:rPr>
          <w:b/>
        </w:rPr>
        <w:br/>
      </w:r>
    </w:p>
    <w:p w14:paraId="00000007" w14:textId="77777777" w:rsidR="0022022C" w:rsidRDefault="00FB35A1" w:rsidP="002F13A5">
      <w:pPr>
        <w:numPr>
          <w:ilvl w:val="0"/>
          <w:numId w:val="4"/>
        </w:numPr>
        <w:rPr>
          <w:b/>
        </w:rPr>
      </w:pPr>
      <w:r>
        <w:rPr>
          <w:b/>
        </w:rPr>
        <w:t>In Situ Observations Reveal Continental-Scale Warming, Oxygen Decline, and Eutrophication in U.S. Estuaries</w:t>
      </w:r>
      <w:commentRangeEnd w:id="0"/>
      <w:r>
        <w:commentReference w:id="0"/>
      </w:r>
      <w:commentRangeEnd w:id="1"/>
      <w:r>
        <w:commentReference w:id="1"/>
      </w:r>
      <w:commentRangeEnd w:id="2"/>
      <w:r>
        <w:commentReference w:id="2"/>
      </w:r>
      <w:commentRangeEnd w:id="3"/>
      <w:r>
        <w:commentReference w:id="3"/>
      </w:r>
      <w:commentRangeEnd w:id="4"/>
      <w:r>
        <w:commentReference w:id="4"/>
      </w:r>
      <w:commentRangeEnd w:id="5"/>
      <w:r>
        <w:commentReference w:id="5"/>
      </w:r>
      <w:commentRangeEnd w:id="6"/>
      <w:r>
        <w:commentReference w:id="6"/>
      </w:r>
      <w:commentRangeEnd w:id="7"/>
      <w:r>
        <w:commentReference w:id="7"/>
      </w:r>
      <w:commentRangeEnd w:id="8"/>
      <w:r>
        <w:commentReference w:id="8"/>
      </w:r>
      <w:commentRangeEnd w:id="9"/>
      <w:r>
        <w:commentReference w:id="9"/>
      </w:r>
      <w:commentRangeEnd w:id="10"/>
      <w:r>
        <w:commentReference w:id="10"/>
      </w:r>
    </w:p>
    <w:p w14:paraId="00000008" w14:textId="77777777" w:rsidR="0022022C" w:rsidRDefault="0022022C">
      <w:pPr>
        <w:rPr>
          <w:b/>
        </w:rPr>
      </w:pPr>
    </w:p>
    <w:p w14:paraId="00000009" w14:textId="77777777" w:rsidR="0022022C" w:rsidRDefault="00FB35A1">
      <w:sdt>
        <w:sdtPr>
          <w:tag w:val="goog_rdk_11"/>
          <w:id w:val="580260431"/>
        </w:sdtPr>
        <w:sdtEndPr/>
        <w:sdtContent>
          <w:commentRangeStart w:id="11"/>
        </w:sdtContent>
      </w:sdt>
      <w:r>
        <w:t>Kaitlin L. Reinl</w:t>
      </w:r>
      <w:r>
        <w:rPr>
          <w:vertAlign w:val="superscript"/>
        </w:rPr>
        <w:t>1*</w:t>
      </w:r>
      <w:r>
        <w:t>, Robert P. Dunn</w:t>
      </w:r>
      <w:r>
        <w:rPr>
          <w:vertAlign w:val="superscript"/>
        </w:rPr>
        <w:t>2</w:t>
      </w:r>
      <w:r>
        <w:t>, Kimberly A. Cressman</w:t>
      </w:r>
      <w:r>
        <w:rPr>
          <w:vertAlign w:val="superscript"/>
        </w:rPr>
        <w:t>3</w:t>
      </w:r>
      <w:r>
        <w:t>, Theophilos Collins</w:t>
      </w:r>
      <w:r>
        <w:rPr>
          <w:vertAlign w:val="superscript"/>
        </w:rPr>
        <w:t>4</w:t>
      </w:r>
      <w:r>
        <w:t>, Jennifer L. DeBose</w:t>
      </w:r>
      <w:r>
        <w:rPr>
          <w:vertAlign w:val="superscript"/>
        </w:rPr>
        <w:t>5,6</w:t>
      </w:r>
      <w:r>
        <w:t>, Carl T. Friedrichs</w:t>
      </w:r>
      <w:r>
        <w:rPr>
          <w:vertAlign w:val="superscript"/>
        </w:rPr>
        <w:t>7</w:t>
      </w:r>
      <w:r>
        <w:t>, Alicia R. Helms</w:t>
      </w:r>
      <w:r>
        <w:rPr>
          <w:vertAlign w:val="superscript"/>
        </w:rPr>
        <w:t>8</w:t>
      </w:r>
      <w:r>
        <w:t>, Christopher Kinkade</w:t>
      </w:r>
      <w:r>
        <w:rPr>
          <w:vertAlign w:val="superscript"/>
        </w:rPr>
        <w:t>9</w:t>
      </w:r>
      <w:r>
        <w:t>, Julie L. Krask</w:t>
      </w:r>
      <w:r>
        <w:rPr>
          <w:vertAlign w:val="superscript"/>
        </w:rPr>
        <w:t>2</w:t>
      </w:r>
      <w:r>
        <w:t>, Dave Parrish</w:t>
      </w:r>
      <w:r>
        <w:rPr>
          <w:vertAlign w:val="superscript"/>
        </w:rPr>
        <w:t>7</w:t>
      </w:r>
      <w:r>
        <w:t>, Hannah N. Nicklay</w:t>
      </w:r>
      <w:r>
        <w:rPr>
          <w:vertAlign w:val="superscript"/>
        </w:rPr>
        <w:t>1</w:t>
      </w:r>
      <w:r>
        <w:t>, Justin T. Ridge</w:t>
      </w:r>
      <w:r>
        <w:rPr>
          <w:vertAlign w:val="superscript"/>
        </w:rPr>
        <w:t>10</w:t>
      </w:r>
      <w:r>
        <w:t>, Denise M. Sanger</w:t>
      </w:r>
      <w:r>
        <w:rPr>
          <w:vertAlign w:val="superscript"/>
        </w:rPr>
        <w:t>11</w:t>
      </w:r>
      <w:r>
        <w:t>, Jacob A. Cianci-Gaskill</w:t>
      </w:r>
      <w:r>
        <w:rPr>
          <w:vertAlign w:val="superscript"/>
        </w:rPr>
        <w:t>12</w:t>
      </w:r>
      <w:r>
        <w:t>, Nicole Dix</w:t>
      </w:r>
      <w:r>
        <w:rPr>
          <w:vertAlign w:val="superscript"/>
        </w:rPr>
        <w:t>13</w:t>
      </w:r>
      <w:r>
        <w:t>, Thomas M. Grothues</w:t>
      </w:r>
      <w:r>
        <w:rPr>
          <w:vertAlign w:val="superscript"/>
        </w:rPr>
        <w:t>14</w:t>
      </w:r>
      <w:r>
        <w:t>, Steven E. McMurray</w:t>
      </w:r>
      <w:r>
        <w:rPr>
          <w:vertAlign w:val="superscript"/>
        </w:rPr>
        <w:t>12</w:t>
      </w:r>
      <w:r>
        <w:t>, Christopher Peter</w:t>
      </w:r>
      <w:r>
        <w:rPr>
          <w:vertAlign w:val="superscript"/>
        </w:rPr>
        <w:t>15</w:t>
      </w:r>
      <w:r>
        <w:t xml:space="preserve"> </w:t>
      </w:r>
      <w:commentRangeEnd w:id="11"/>
      <w:r>
        <w:commentReference w:id="11"/>
      </w:r>
    </w:p>
    <w:p w14:paraId="0000000A" w14:textId="77777777" w:rsidR="0022022C" w:rsidRDefault="0022022C"/>
    <w:p w14:paraId="0000000B" w14:textId="77777777" w:rsidR="0022022C" w:rsidRDefault="00FB35A1">
      <w:r>
        <w:t>*Indicates corresponding author</w:t>
      </w:r>
    </w:p>
    <w:p w14:paraId="0000000C" w14:textId="77777777" w:rsidR="0022022C" w:rsidRDefault="0022022C">
      <w:pPr>
        <w:rPr>
          <w:vertAlign w:val="superscript"/>
        </w:rPr>
      </w:pPr>
    </w:p>
    <w:p w14:paraId="0000000D" w14:textId="77777777" w:rsidR="0022022C" w:rsidRDefault="00FB35A1" w:rsidP="002F13A5">
      <w:pPr>
        <w:numPr>
          <w:ilvl w:val="0"/>
          <w:numId w:val="3"/>
        </w:numPr>
        <w:shd w:val="clear" w:color="auto" w:fill="FFFFFF"/>
      </w:pPr>
      <w:r>
        <w:t>Lake Superior National Estuarine Research Reserve, University of Wisconsin -Madison Division of Extension</w:t>
      </w:r>
    </w:p>
    <w:p w14:paraId="0000000E" w14:textId="77777777" w:rsidR="0022022C" w:rsidRDefault="00FB35A1" w:rsidP="002F13A5">
      <w:pPr>
        <w:numPr>
          <w:ilvl w:val="0"/>
          <w:numId w:val="3"/>
        </w:numPr>
        <w:shd w:val="clear" w:color="auto" w:fill="FFFFFF"/>
      </w:pPr>
      <w:r>
        <w:t>North Inlet-Winyah Bay National Estuarine Research Reserve, Baruch Marine Field Laboratory University of South Carolina &amp; Ecological Dynamics LLC, Greensboro, NC</w:t>
      </w:r>
    </w:p>
    <w:p w14:paraId="0000000F" w14:textId="77777777" w:rsidR="0022022C" w:rsidRDefault="00FB35A1" w:rsidP="002F13A5">
      <w:pPr>
        <w:numPr>
          <w:ilvl w:val="0"/>
          <w:numId w:val="3"/>
        </w:numPr>
        <w:shd w:val="clear" w:color="auto" w:fill="FFFFFF"/>
      </w:pPr>
      <w:r>
        <w:t>Catbird Stats, LLC, Gautier, MS</w:t>
      </w:r>
    </w:p>
    <w:p w14:paraId="00000010" w14:textId="77777777" w:rsidR="0022022C" w:rsidRDefault="00FB35A1" w:rsidP="002F13A5">
      <w:pPr>
        <w:numPr>
          <w:ilvl w:val="0"/>
          <w:numId w:val="3"/>
        </w:numPr>
        <w:shd w:val="clear" w:color="auto" w:fill="FFFFFF"/>
      </w:pPr>
      <w:r>
        <w:t>Waquoit Bay National Estuarine Research Reserve, Falmouth, MA</w:t>
      </w:r>
    </w:p>
    <w:p w14:paraId="00000011" w14:textId="77777777" w:rsidR="0022022C" w:rsidRDefault="00FB35A1" w:rsidP="002F13A5">
      <w:pPr>
        <w:numPr>
          <w:ilvl w:val="0"/>
          <w:numId w:val="3"/>
        </w:numPr>
        <w:shd w:val="clear" w:color="auto" w:fill="FFFFFF"/>
      </w:pPr>
      <w:r>
        <w:t xml:space="preserve">Grand Bay National Estuarine Research Reserve, Moss Point, </w:t>
      </w:r>
      <w:proofErr w:type="gramStart"/>
      <w:r>
        <w:t>MS;</w:t>
      </w:r>
      <w:proofErr w:type="gramEnd"/>
      <w:r>
        <w:t xml:space="preserve"> </w:t>
      </w:r>
    </w:p>
    <w:p w14:paraId="00000012" w14:textId="77777777" w:rsidR="0022022C" w:rsidRDefault="00FB35A1" w:rsidP="002F13A5">
      <w:pPr>
        <w:numPr>
          <w:ilvl w:val="0"/>
          <w:numId w:val="3"/>
        </w:numPr>
        <w:shd w:val="clear" w:color="auto" w:fill="FFFFFF"/>
      </w:pPr>
      <w:r>
        <w:t>Coastal Marine Extension Program, Mississippi State University, Biloxi, MS</w:t>
      </w:r>
    </w:p>
    <w:p w14:paraId="00000013" w14:textId="77777777" w:rsidR="0022022C" w:rsidRDefault="00FB35A1" w:rsidP="002F13A5">
      <w:pPr>
        <w:numPr>
          <w:ilvl w:val="0"/>
          <w:numId w:val="3"/>
        </w:numPr>
        <w:shd w:val="clear" w:color="auto" w:fill="FFFFFF"/>
      </w:pPr>
      <w:r>
        <w:t>Chesapeake Bay National Estuarine Research Reserve in Virginia, Virginia Institute of Marine Science, Gloucester, VA</w:t>
      </w:r>
    </w:p>
    <w:p w14:paraId="00000014" w14:textId="77777777" w:rsidR="0022022C" w:rsidRDefault="00FB35A1" w:rsidP="002F13A5">
      <w:pPr>
        <w:numPr>
          <w:ilvl w:val="0"/>
          <w:numId w:val="3"/>
        </w:numPr>
        <w:shd w:val="clear" w:color="auto" w:fill="FFFFFF"/>
      </w:pPr>
      <w:r>
        <w:t xml:space="preserve">South Slough National Estuarine Research Reserve, Oregon Department of State Lands </w:t>
      </w:r>
    </w:p>
    <w:p w14:paraId="00000015" w14:textId="77777777" w:rsidR="0022022C" w:rsidRDefault="00FB35A1" w:rsidP="002F13A5">
      <w:pPr>
        <w:numPr>
          <w:ilvl w:val="0"/>
          <w:numId w:val="3"/>
        </w:numPr>
        <w:shd w:val="clear" w:color="auto" w:fill="FFFFFF"/>
      </w:pPr>
      <w:r>
        <w:t>NOAA NOS Office for Coastal Management, Silver Spring, MD</w:t>
      </w:r>
    </w:p>
    <w:p w14:paraId="00000016" w14:textId="77777777" w:rsidR="0022022C" w:rsidRDefault="00FB35A1" w:rsidP="002F13A5">
      <w:pPr>
        <w:numPr>
          <w:ilvl w:val="0"/>
          <w:numId w:val="3"/>
        </w:numPr>
        <w:shd w:val="clear" w:color="auto" w:fill="FFFFFF"/>
      </w:pPr>
      <w:r>
        <w:t>North Carolina Coastal Reserve and National Estuarine Research Reserve, North Carolina Department of Environmental Quality Division of Coastal Management, Beaufort, NC</w:t>
      </w:r>
    </w:p>
    <w:p w14:paraId="00000017" w14:textId="77777777" w:rsidR="0022022C" w:rsidRDefault="00FB35A1" w:rsidP="002F13A5">
      <w:pPr>
        <w:numPr>
          <w:ilvl w:val="0"/>
          <w:numId w:val="3"/>
        </w:numPr>
        <w:shd w:val="clear" w:color="auto" w:fill="FFFFFF"/>
      </w:pPr>
      <w:r>
        <w:t>ACE Basin National Estuarine Research Reserve, South Carolina Department of Natural Resources, Charleston, SC</w:t>
      </w:r>
    </w:p>
    <w:p w14:paraId="00000018" w14:textId="77777777" w:rsidR="0022022C" w:rsidRDefault="00FB35A1" w:rsidP="002F13A5">
      <w:pPr>
        <w:numPr>
          <w:ilvl w:val="0"/>
          <w:numId w:val="3"/>
        </w:numPr>
        <w:shd w:val="clear" w:color="auto" w:fill="FFFFFF"/>
      </w:pPr>
      <w:r>
        <w:t>Old Woman Creek National Estuarine Research Reserve, Ohio Department of Natural Resources, Huron, OH</w:t>
      </w:r>
    </w:p>
    <w:p w14:paraId="00000019" w14:textId="77777777" w:rsidR="0022022C" w:rsidRDefault="00FB35A1" w:rsidP="002F13A5">
      <w:pPr>
        <w:numPr>
          <w:ilvl w:val="0"/>
          <w:numId w:val="3"/>
        </w:numPr>
        <w:shd w:val="clear" w:color="auto" w:fill="FFFFFF"/>
      </w:pPr>
      <w:r>
        <w:t xml:space="preserve">a) Guana </w:t>
      </w:r>
      <w:proofErr w:type="spellStart"/>
      <w:r>
        <w:t>Tolomato</w:t>
      </w:r>
      <w:proofErr w:type="spellEnd"/>
      <w:r>
        <w:t xml:space="preserve"> Matanzas National Estuarine Research Reserve, Florida Department of Environmental Protection, St. Augustine, FL; b) University of North Florida, Jacksonville, FL</w:t>
      </w:r>
    </w:p>
    <w:p w14:paraId="0000001A" w14:textId="77777777" w:rsidR="0022022C" w:rsidRDefault="00FB35A1" w:rsidP="002F13A5">
      <w:pPr>
        <w:numPr>
          <w:ilvl w:val="0"/>
          <w:numId w:val="3"/>
        </w:numPr>
        <w:shd w:val="clear" w:color="auto" w:fill="FFFFFF"/>
      </w:pPr>
      <w:r>
        <w:lastRenderedPageBreak/>
        <w:t>Jacques Cousteau National Estuarine Research Reserve, Rutgers University, Tuckerton, NJ</w:t>
      </w:r>
    </w:p>
    <w:p w14:paraId="0000001B" w14:textId="32E68574" w:rsidR="0022022C" w:rsidRDefault="00FB35A1" w:rsidP="002F13A5">
      <w:pPr>
        <w:numPr>
          <w:ilvl w:val="0"/>
          <w:numId w:val="3"/>
        </w:numPr>
        <w:shd w:val="clear" w:color="auto" w:fill="FFFFFF"/>
      </w:pPr>
      <w:r>
        <w:t>Great Bay National Estuarine Research Reserve, New Hampshire Fish and Game</w:t>
      </w:r>
      <w:r>
        <w:t xml:space="preserve"> </w:t>
      </w:r>
    </w:p>
    <w:p w14:paraId="0000001C" w14:textId="77777777" w:rsidR="0022022C" w:rsidRDefault="00FB35A1">
      <w:pPr>
        <w:pStyle w:val="Heading3"/>
      </w:pPr>
      <w:r>
        <w:br w:type="page"/>
      </w:r>
    </w:p>
    <w:p w14:paraId="0000001D" w14:textId="77777777" w:rsidR="0022022C" w:rsidRDefault="00FB35A1">
      <w:pPr>
        <w:pStyle w:val="Heading3"/>
      </w:pPr>
      <w:r>
        <w:lastRenderedPageBreak/>
        <w:t>Summary</w:t>
      </w:r>
    </w:p>
    <w:p w14:paraId="0000001E" w14:textId="77777777" w:rsidR="0022022C" w:rsidRDefault="0022022C">
      <w:pPr>
        <w:pStyle w:val="Heading3"/>
      </w:pPr>
    </w:p>
    <w:p w14:paraId="0000001F" w14:textId="7F54D138" w:rsidR="0022022C" w:rsidRDefault="00FB35A1">
      <w:pPr>
        <w:pStyle w:val="Heading3"/>
        <w:spacing w:line="480" w:lineRule="auto"/>
        <w:rPr>
          <w:b w:val="0"/>
        </w:rPr>
      </w:pPr>
      <w:bookmarkStart w:id="12" w:name="_heading=h.ior2ifnm2wcn" w:colFirst="0" w:colLast="0"/>
      <w:bookmarkEnd w:id="12"/>
      <w:r>
        <w:rPr>
          <w:b w:val="0"/>
        </w:rPr>
        <w:t>Estuaries are sentinel ecosystems for understanding the impacts of climate change, storm events, and land-use change, but availability of in situ data for continental-scale comparative studies are relatively rare. Here, we document the status of water quality of U.S. estuaries across multiple climate zones using standardized, in-situ monitoring data to detail decadal-scale trends in key environmental parameters and investigate factors contributing to trends in eutrophication and hypoxia. Our analysis brings</w:t>
      </w:r>
      <w:r>
        <w:rPr>
          <w:b w:val="0"/>
        </w:rPr>
        <w:t xml:space="preserve"> together more than 250 million data points from 94 million timestamps over the past two decades, providing unprecedented, direct evidence of widespread eutrophication and warming in estuaries, with significant increases in chlorophyll-a and water temperature at approximately two-thirds of sites. Additionally, half of sites are experiencing significant declines in dissolved oxygen, though there is little change in the extent of hypoxic conditions (DO &lt; 2mg/L). Ultimately, changing nutrient levels, not tempe</w:t>
      </w:r>
      <w:r>
        <w:rPr>
          <w:b w:val="0"/>
        </w:rPr>
        <w:t xml:space="preserve">rature, appear to be the primary driver of increases in </w:t>
      </w:r>
      <w:proofErr w:type="spellStart"/>
      <w:r>
        <w:rPr>
          <w:b w:val="0"/>
        </w:rPr>
        <w:t>chl</w:t>
      </w:r>
      <w:proofErr w:type="spellEnd"/>
      <w:r>
        <w:rPr>
          <w:b w:val="0"/>
        </w:rPr>
        <w:t xml:space="preserve">-a, while increasing temperature and chlorophyll-a are the main factors behind declining oxygen concentrations. These analyses reinforce that changes in coastal ecosystem dynamics are complex and driven by multiple interacting factors, requiring large-scale, standardized data collection to </w:t>
      </w:r>
      <w:r>
        <w:rPr>
          <w:b w:val="0"/>
        </w:rPr>
        <w:t>untangle</w:t>
      </w:r>
      <w:r w:rsidR="00345D56">
        <w:t xml:space="preserve">   </w:t>
      </w:r>
      <w:proofErr w:type="gramStart"/>
      <w:r w:rsidR="00345D56">
        <w:t xml:space="preserve">  </w:t>
      </w:r>
      <w:r>
        <w:rPr>
          <w:b w:val="0"/>
        </w:rPr>
        <w:t>.</w:t>
      </w:r>
      <w:proofErr w:type="gramEnd"/>
    </w:p>
    <w:p w14:paraId="39DB7A8E" w14:textId="77777777" w:rsidR="008D47BF" w:rsidRDefault="00FB35A1">
      <w:pPr>
        <w:pStyle w:val="Heading3"/>
        <w:rPr>
          <w:b w:val="0"/>
        </w:rPr>
      </w:pPr>
      <w:r>
        <w:br w:type="page"/>
      </w:r>
    </w:p>
    <w:p w14:paraId="33F97D17" w14:textId="77777777" w:rsidR="008D47BF" w:rsidRDefault="00FB35A1">
      <w:pPr>
        <w:pStyle w:val="Heading3"/>
      </w:pPr>
      <w:r>
        <w:t>Introduction</w:t>
      </w:r>
    </w:p>
    <w:p w14:paraId="0540BD97" w14:textId="77777777" w:rsidR="008D47BF" w:rsidRDefault="00FB35A1">
      <w:pPr>
        <w:spacing w:before="240" w:after="240" w:line="480" w:lineRule="auto"/>
        <w:ind w:firstLine="720"/>
      </w:pPr>
      <w:r>
        <w:t>Estuaries, situated at the critical interface between terrestrial and aquatic ecosystems, are ecologically and economically valuable environments increasingly threatened by anthropogenic and climate-driven stressors. While estuaries vary considerably across geographic settings, they are consistent in serving as critical nursery habitats, fostering high levels of productivity, and facilitating active biogeochemical cycling largely driven by mixing of chemically-distinct water masses as well as nutrient input</w:t>
      </w:r>
      <w:r>
        <w:t>s from surrounding watersheds</w:t>
      </w:r>
      <w:r w:rsidR="002821A9">
        <w:fldChar w:fldCharType="begin"/>
      </w:r>
      <w:r w:rsidR="00386C2D">
        <w:instrText xml:space="preserve"> ADDIN ZOTERO_ITEM CSL_CITATION {"citationID":"SogFWGAh","properties":{"formattedCitation":"\\super 1\\uc0\\u8211{}3\\nosupersub{}","plainCitation":"1–3","noteIndex":0},"citationItems":[{"id":3282,"uris":["http://zotero.org/groups/4909891/items/QHE3QCRV"],"itemData":{"id":3282,"type":"article-journal","abstract":"Approximately half of the world's net annual photosynthesis occurs in the oceans (</w:instrText>
      </w:r>
      <w:r w:rsidR="00386C2D">
        <w:rPr>
          <w:rFonts w:ascii="Cambria Math" w:hAnsi="Cambria Math" w:cs="Cambria Math"/>
        </w:rPr>
        <w:instrText>∼</w:instrText>
      </w:r>
      <w:r w:rsidR="00386C2D">
        <w:instrText xml:space="preserve">48 Pg C y \n              −1 \n              ). Areas bordering continents (bottom &lt;2000 m) support 10–15% of this production. We used satellite data to compute annual global net primary production (1998–2001), and derived the global particulate organic carbon (POC) flux settling below the permanent thermocline and to the seafloor using an empirical model of POC remineralization. Approximately 0.68 Pg C y \n              −1 \n              sink below the thermocline on continental margins, compared to 1.01 Pg C y \n              −1 \n              in the deep ocean. Over 0.62 Pg C y \n              −1 \n              settles to the seafloor on margins, compared to 0.31 Pg C y \n              −1 \n              to deep ocean sediments. At least 0.06 Pg C y \n              −1 \n              may be buried in sediments on margins. Therefore, margins may be responsible for &gt;40% of the carbon sequestration in the ocean. These regions must be accounted for in realistic models of the global carbon cycle and its linkages to climate change.","container-title":"Geophysical Research Letters","DOI":"10.1029/2004GL021346","ISSN":"0094-8276, 1944-8007","issue":"1","journalAbbreviation":"Geophysical Research Letters","language":"en","license":"http://onlinelibrary.wiley.com/termsAndConditions#vor","page":"2004GL021346","source":"DOI.org (Crossref)","title":"The importance of continental margins in the global carbon cycle","volume":"32","author":[{"family":"Muller‐Karger","given":"Frank E."},{"family":"Varela","given":"Ramon"},{"family":"Thunell","given":"Robert"},{"family":"Luerssen","given":"Remy"},{"family":"Hu","given":"Chuanmin"},{"family":"Walsh","given":"John J."}],"issued":{"date-parts":[["2005",1]]}}},{"id":5349,"uris":["http://zotero.org/groups/4909891/items/LUD4K4WR"],"itemData":{"id":5349,"type":"article-journal","abstract":"Estuaries are biogeochemical hot spots because they receive large inputs of nutrients and organic carbon from land and oceans to support high rates of metabolism and primary production. We synthesize published rates of annual phytoplankton primary production (APPP) in marine ecosystems influenced by connectivity to land – estuaries, bays, lagoons, fjords and inland seas. Review of the scientific literature produced a compilation of 1148 values of APPP derived from monthly incubation assays to measure carbon assimilation or oxygen production. The median value of median APPP measurements in 131 ecosystems is 185 and the mean is 252 g C m−2 yr−1, but the range is large: from −105 (net pelagic production in the Scheldt Estuary) to 1890 g C m−2 yr−1 (net phytoplankton production in Tamagawa Estuary). APPP varies up to 10-fold within ecosystems and 5-fold from year to year (but we only found eight APPP series longer than a decade so our knowledge of decadal-scale variability is limited). We use studies of individual places to build a conceptual model that integrates the mechanisms generating this large variability: nutrient supply, light limitation by turbidity, grazing by consumers, and physical processes (river inflow, ocean exchange, and inputs of heat, light and wind energy). We consider method as another source of variability because the compilation includes values derived from widely differing protocols. A simulation model shows that different methods reported in the literature can yield up to 3-fold variability depending on incubation protocols and methods for integrating measured rates over time and depth. Although attempts have been made to upscale measures of estuarine-coastal APPP, the empirical record is inadequate for yielding reliable global estimates. The record is deficient in three ways. First, it is highly biased by the large number of measurements made in northern Europe (particularly the Baltic region) and North America. Of the 1148 reported values of APPP, 958 come from sites between 30 and 60° N; we found only 36 for sites south of 20° N. Second, of the 131 ecosystems where APPP has been reported, 37% are based on measurements at only one location during 1 year. The accuracy of these values is unknown but probably low, given the large interannual and spatial variability within ecosystems. Finally, global assessments are confounded by measurements that are not intercomparable because they were made with different methods. \n Phytoplankton primary production along the continental margins is tightly linked to variability of water quality, biogeochemical processes including ocean–atmosphere CO2 exchange, and production at higher trophic levels including species we harvest as food. The empirical record has deficiencies that preclude reliable global assessment of this key Earth system process. We face two grand challenges to resolve these deficiencies: (1) organize and fund an international effort to use a common method and measure APPP regularly across a network of coastal sites that are globally representative and sustained over time, and (2) integrate data into a unifying model to explain the wide range of variability across ecosystems and to project responses of APPP to regional manifestations of global change as it continues to unfold.","container-title":"Biogeosciences","DOI":"10.5194/bg-11-2477-2014","ISSN":"1726-4170","issue":"9","language":"English","note":"publisher: Copernicus GmbH","page":"2477-2501","source":"Copernicus Online Journals","title":"Phytoplankton primary production in the world's estuarine-coastal ecosystems","volume":"11","author":[{"family":"Cloern","given":"J. E."},{"family":"Foster","given":"S. Q."},{"family":"Kleckner","given":"A. E."}],"issued":{"date-parts":[["2014",5,7]]}}},{"id":5348,"uris":["http://zotero.org/groups/4909891/items/9YG4TF3M"],"itemData":{"id":5348,"type":"article-journal","abstract":"Coastal ecosystems, such as estuaries, salt marshes, mangroves and seagrass meadows, comprise some of the world’s most productive and ecologically significant ecosystems. Currently, the predominant factor considered in valuing coastal wetlands as fish habitats is the contribution they make to offshore, adult fish stocks via ontogenetic migrations. However, the true value of coastal nurseries for fish is much more extensive, involving several additional, fundamentally important ecosystem processes. Overlooking these broader aspects when identifying and valuing habitats risks suboptimal conservation outcomes, especially given the intense competing human pressures on coastlines and the likelihood that protection will have to be focussed on specific locations rather than across broad sweeps of individual habitat types. We describe 10 key components of nursery habitat value grouped into three types: (1) connectivity and population dynamics (includes connectivity, ontogenetic migration and seascape migration), (2) ecological and ecophysiological factors (includes ecotone effects, ecophysiological factors, food/predation trade-offs and food webs) and (3) resource dynamics (includes resource availability, ontogenetic diet shifts and allochthonous inputs). By accounting for ecosystem complexities and spatial and temporal variation, these additional components offer a more comprehensive account of habitat value. We explicitly identify research needs and methods to support a broader assessment of nursery habitat value. We also explain how, by better synthesising results from existing research, some of the seemingly complex aspects of this broader view can be addressed efficiently.","container-title":"Estuaries and Coasts","DOI":"10.1007/s12237-014-9846-x","ISSN":"1559-2731","issue":"2","journalAbbreviation":"Estuaries and Coasts","language":"en","page":"401-414","source":"Springer Link","title":"True Value of Estuarine and Coastal Nurseries for Fish: Incorporating Complexity and Dynamics","title-short":"True Value of Estuarine and Coastal Nurseries for Fish","volume":"38","author":[{"family":"Sheaves","given":"Marcus"},{"family":"Baker","given":"Ronald"},{"family":"Nagelkerken","given":"Ivan"},{"family":"Connolly","given":"Rod M."}],"issued":{"date-parts":[["2015",3,1]]}}}],"schema":"https://github.com/citation-style-language/schema/raw/master/csl-citation.json"} </w:instrText>
      </w:r>
      <w:r w:rsidR="002821A9">
        <w:fldChar w:fldCharType="separate"/>
      </w:r>
      <w:r w:rsidR="00386C2D" w:rsidRPr="00386C2D">
        <w:rPr>
          <w:vertAlign w:val="superscript"/>
        </w:rPr>
        <w:t>1–3</w:t>
      </w:r>
      <w:r w:rsidR="002821A9">
        <w:fldChar w:fldCharType="end"/>
      </w:r>
      <w:r w:rsidR="002821A9">
        <w:t>.</w:t>
      </w:r>
      <w:r>
        <w:t xml:space="preserve"> This productivity and habitat provision equates to billions of dollars in ecosystem services to coastal economies, particularly for fishery, recreation, and tourism industries</w:t>
      </w:r>
      <w:r w:rsidR="002821A9">
        <w:fldChar w:fldCharType="begin"/>
      </w:r>
      <w:r w:rsidR="002821A9">
        <w:instrText xml:space="preserve"> ADDIN ZOTERO_ITEM CSL_CITATION {"citationID":"zsDLz8Z4","properties":{"formattedCitation":"\\super 4\\nosupersub{}","plainCitation":"4","noteIndex":0},"citationItems":[{"id":5223,"uris":["http://zotero.org/groups/4909891/items/ICDEAU3W"],"itemData":{"id":5223,"type":"article-journal","abstract":"The global decline in estuarine and coastal ecosystems (ECEs) is affecting a number of critical benefits,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benefits, the synergistic relationships of ECEs across seascapes, and management implications. Although reliable valuation estimates are beginning to emerge for the key services of some ECEs, such as coral reefs, salt marshes, and mangroves, many of the important benefits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habitat–fishery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habitat–fishery linkages. Finally, we conclude by suggesting an action plan for protecting and/or enhancing the immediate and longer-term values of ECE services. Because the connectivity of ECEs across land–sea gradients also influences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Monographs","DOI":"10.1890/10-1510.1","ISSN":"1557-7015","issue":"2","language":"en","license":"© 2011 by the Ecological Society of America","note":"_eprint: https://onlinelibrary.wiley.com/doi/pdf/10.1890/10-1510.1","page":"169-193","source":"Wiley Online Library","title":"The value of estuarine and coastal ecosystem services","volume":"81","author":[{"family":"Barbier","given":"Edward B."},{"family":"Hacker","given":"Sally D."},{"family":"Kennedy","given":"Chris"},{"family":"Koch","given":"Evamaria W."},{"family":"Stier","given":"Adrian C."},{"family":"Silliman","given":"Brian R."}],"issued":{"date-parts":[["2011"]]}}}],"schema":"https://github.com/citation-style-language/schema/raw/master/csl-citation.json"} </w:instrText>
      </w:r>
      <w:r w:rsidR="002821A9">
        <w:fldChar w:fldCharType="separate"/>
      </w:r>
      <w:r w:rsidR="00386C2D" w:rsidRPr="00386C2D">
        <w:rPr>
          <w:vertAlign w:val="superscript"/>
        </w:rPr>
        <w:t>4</w:t>
      </w:r>
      <w:r w:rsidR="002821A9">
        <w:fldChar w:fldCharType="end"/>
      </w:r>
      <w:r>
        <w:t>. However, the locations of estuaries at the land-water interface expose them to both terrestrial (e.g., land use change, runoff) and aquatic (e.g., sea level rise, ocean acidification, harmful algal blooms) stressor</w:t>
      </w:r>
      <w:r w:rsidR="00A53D22">
        <w:t>s</w:t>
      </w:r>
      <w:r w:rsidR="001232FB">
        <w:fldChar w:fldCharType="begin"/>
      </w:r>
      <w:r w:rsidR="009D2BEA">
        <w:instrText xml:space="preserve"> ADDIN ZOTERO_ITEM CSL_CITATION {"citationID":"yhPXTE3b","properties":{"formattedCitation":"\\super 5\\uc0\\u8211{}8\\nosupersub{}","plainCitation":"5–8","noteIndex":0},"citationItems":[{"id":5332,"uris":["http://zotero.org/groups/4909891/items/NPXGL8QJ"],"itemData":{"id":5332,"type":"article-journal","container-title":"Journal of Coastal Research","DOI":"10.2112/SI45-001.1","ISSN":"0749-0208, 1551-5036","journalAbbreviation":"Journal of Coastal Research","language":"en","page":"1-8","source":"DOI.org (Crossref)","title":"NERRS Research and Monitoring Initiatives","volume":"10045","author":[{"family":"Kennish","given":"Michael J."}],"issued":{"date-parts":[["2004",9]]}}},{"id":5336,"uris":["http://zotero.org/groups/4909891/items/Y286FAE3"],"itemData":{"id":5336,"type":"article-journal","abstract":"Nutrient fluxes to coastal areas have risen in recent decades, leading to widespread hypoxia and other ecological damage, particularly from nitrogen (N). Several factors make N more limiting in estuaries and coastal waters than in lakes: desorption (release) of phosphorus (P) bound to clay as salinity increases, lack of planktonic N fixation in most coastal ecosystems, and flux of relatively P‐rich, N‐poor waters from coastal oceans into estuaries. During eutrophication, biogeochemical feedbacks further increase the supply of N and P, but decrease availability of silica – conditions that can favor the formation and persistence of harmful algal blooms. Given sufficient N inputs, estuaries and coastal marine ecosystems can be driven to P limitation. This switch contributes to greater far‐field N pollution; that is, the N moves further and contributes to eutrophication at greater distances. The physical oceanography (extent of stratification, residence time, and so forth) of coastal systems determines their sensitivity to hypoxia, and recent changes in physics have made some ecosystems more sensitive to hypoxia. Coastal hypoxia contributes to ocean acidification, which harms calcifying organisms such as mollusks and some crustaceans.","container-title":"Frontiers in Ecology and the Environment","DOI":"10.1890/100008","ISSN":"1540-9295, 1540-9309","issue":"1","journalAbbreviation":"Frontiers in Ecol &amp; Environ","language":"en","license":"http://onlinelibrary.wiley.com/termsAndConditions#vor","page":"18-26","source":"DOI.org (Crossref)","title":"Coupled biogeochemical cycles: eutrophication and hypoxia in temperate estuaries and coastal marine ecosystems","title-short":"Coupled biogeochemical cycles","volume":"9","author":[{"family":"Howarth","given":"Robert"},{"family":"Chan","given":"Francis"},{"family":"Conley","given":"Daniel J"},{"family":"Garnier","given":"Josette"},{"family":"Doney","given":"Scott C"},{"family":"Marino","given":"Roxanne"},{"family":"Billen","given":"Gilles"}],"issued":{"date-parts":[["2011",2]]}}},{"id":3240,"uris":["http://zotero.org/groups/4909891/items/Y3VCAWZN"],"itemData":{"id":3240,"type":"chapter","abstract":"We synthesized the results of many case studies from experts worldwide on the state of the environment, sustainability, and the likely future of estuaries, lagoons, semienclosed seas, and coastal ecosystems. There is a high natural variability in these ecosystems and in their responses to historical human pressures within their catchments, the river, and the estuary, and the potential for sustainability depends on many variables including population growth, the culture, historical changes, and the involvement of the communities. The problems faced by half of the global population living near coasts are truly worldwide challenges and they give us the opportunity to study commonalities and differences and to provide solutions. Fundamental to addressing these challenges is an understanding of the biophysical constraints especially along the catchment-river-estuary ecosystem continuum. We emphasize that there is a need to better manage all these areas to ensure that we can maintain natural ecological structure and functioning while also allowing these systems to deliver services that produce societal goods and benefits, both now and in the future. By investigating the problems, we can offer solutions for specific issues graded within the framework of the socioeconomic and environmental mosaic. These challenges include fisheries, climate change, growing resource scarcity, coastal megacities, a growing population and an increaisng urbanisation and industrialisation of the coast, evolving human-nature interactions, remediation measures, and the willingness to adopt governance at the catchment scale. In these case studies, the DAPSI(W)R(M) problem-solving framework usefully allows us to assess risks and potentials for an effective response which have to be based on the use of good science. To be effective, this framework must be accompanied by the so-called 10-tenets of sustainable management, which include the ecological, economic, technological, societal, administrative, legislative, political, ethical/moral, cultural, and communication aspects. Stakeholder involvement therefore becomes central to successful management of the coasts and estuaries in accommodating changes over the coming century.","container-title":"Coasts and Estuaries","ISBN":"978-0-12-814003-1","note":"DOI: 10.1016/B978-0-12-814003-1.00001-0","page":"1-28","publisher":"Elsevier","source":"ScienceDirect","title":"Chapter 1 - A Synthesis: What Is the Future for Coasts, Estuaries, Deltas and Other Transitional Habitats in 2050 and Beyond?","title-short":"Chapter 1 - A Synthesis","URL":"https://www.sciencedirect.com/science/article/pii/B9780128140031000010","author":[{"family":"Elliott","given":"Michael"},{"family":"Day","given":"John W."},{"family":"Ramachandran","given":"Ramesh"},{"family":"Wolanski","given":"Eric"}],"editor":[{"family":"Wolanski","given":"Eric"},{"family":"Day","given":"John W."},{"family":"Elliott","given":"Michael"},{"family":"Ramachandran","given":"Ramesh"}],"accessed":{"date-parts":[["2025",2,17]]},"issued":{"date-parts":[["2019",1,1]]}}},{"id":5205,"uris":["http://zotero.org/groups/4909891/items/B8ZK2675"],"itemData":{"id":5205,"type":"article-journal","container-title":"Science","DOI":"10.1126/science.abe9332","ISSN":"0036-8075, 1095-9203","issue":"6517","journalAbbreviation":"Science","language":"en","license":"http://www.sciencemag.org/about/science-licenses-journal-article-reuse","page":"670-671","source":"DOI.org (Crossref)","title":"Fisheries rely on threatened salt marshes","volume":"370","editor":[{"family":"Sills","given":"Jennifer"}],"author":[{"family":"Baker","given":"Ronald"},{"family":"Taylor","given":"Matthew D."},{"family":"Able","given":"Kenneth W."},{"family":"Beck","given":"Michael W."},{"family":"Cebrian","given":"Just"},{"family":"Colombano","given":"Denise D."},{"family":"Connolly","given":"Rod M."},{"family":"Currin","given":"Carolyn"},{"family":"Deegan","given":"Linda A."},{"family":"Feller","given":"Ilka C."},{"family":"Gilby","given":"Ben L."},{"family":"Kimball","given":"Matthew E."},{"family":"Minello","given":"Thomas J."},{"family":"Rozas","given":"Lawrence P."},{"family":"Simenstad","given":"Charles"},{"family":"Turner","given":"R. Eugene"},{"family":"Waltham","given":"Nathan J."},{"family":"Weinstein","given":"Michael P."},{"family":"Ziegler","given":"Shelby L."},{"family":"Zu Ermgassen","given":"Philine S.E."},{"family":"Alcott","given":"Caitlin"},{"family":"Alford","given":"Scott B."},{"family":"Barbeau","given":"Myriam A."},{"family":"Crosby","given":"Sarah C."},{"family":"Dodds","given":"Kate"},{"family":"Frank","given":"Alyssa"},{"family":"Goeke","given":"Janelle"},{"family":"Goodridge Gaines","given":"Lucy A."},{"family":"Hardcastle","given":"Felicity E."},{"family":"Henderson","given":"Christopher J."},{"family":"James","given":"W. Ryan"},{"family":"Kenworthy","given":"Matthew D."},{"family":"Lesser","given":"Justin"},{"family":"Mallick","given":"Debbrota"},{"family":"Martin","given":"Charles W."},{"family":"McDonald","given":"Ashley E."},{"family":"McLuckie","given":"Catherine"},{"family":"Morrison","given":"Blair H."},{"family":"Nelson","given":"James A."},{"family":"Norris","given":"Gregory S."},{"family":"Ollerhead","given":"Jeff"},{"family":"Pahl","given":"James W."},{"family":"Ramsden","given":"Sarah"},{"family":"Rehage","given":"Jennifer S."},{"family":"Reinhardt","given":"James F."},{"family":"Rezek","given":"Ryan J."},{"family":"Risse","given":"L. Mark"},{"family":"Smith","given":"Joseph A.M."},{"family":"Sparks","given":"Eric L."},{"family":"Staver","given":"Lorie W."}],"issued":{"date-parts":[["2020",11,6]]}}}],"schema":"https://github.com/citation-style-language/schema/raw/master/csl-citation.json"} </w:instrText>
      </w:r>
      <w:r w:rsidR="001232FB">
        <w:fldChar w:fldCharType="separate"/>
      </w:r>
      <w:r w:rsidR="009D2BEA" w:rsidRPr="009D2BEA">
        <w:rPr>
          <w:vertAlign w:val="superscript"/>
        </w:rPr>
        <w:t>5–8</w:t>
      </w:r>
      <w:r w:rsidR="001232FB">
        <w:fldChar w:fldCharType="end"/>
      </w:r>
      <w:r w:rsidR="002821A9">
        <w:t>.</w:t>
      </w:r>
    </w:p>
    <w:p w14:paraId="1FB6025B" w14:textId="77777777" w:rsidR="008D47BF" w:rsidRDefault="00FB35A1">
      <w:pPr>
        <w:spacing w:before="240" w:after="240" w:line="480" w:lineRule="auto"/>
        <w:ind w:firstLine="720"/>
      </w:pPr>
      <w:r>
        <w:t xml:space="preserve"> Eutrophication is one of the primary threats to the water quality and condition of estuarine ecosystems</w:t>
      </w:r>
      <w:r w:rsidR="002821A9">
        <w:fldChar w:fldCharType="begin"/>
      </w:r>
      <w:r w:rsidR="00263666">
        <w:instrText xml:space="preserve"> ADDIN ZOTERO_ITEM CSL_CITATION {"citationID":"mZeh4mLI","properties":{"formattedCitation":"\\super 9,10\\nosupersub{}","plainCitation":"9,10","noteIndex":0},"citationItems":[{"id":5203,"uris":["http://zotero.org/groups/4909891/items/FYG5F6T4"],"itemData":{"id":5203,"type":"article-journal","abstract":"A primary focus of coastal science during the past 3 decades has been the question: How does anthropogenic nutrient enrichment cause change in the structure or function of nearshore coastal ecosystems? This theme of environmental science is\nrecent, so our conceptual model of the coastal eutrophication problem continues to change rapidly. In this review, I suggest that the early (Phase I) conceptual model was strongly influenced by limnologists, who began intense study of lake eutrophication\nby the 1960s. The Phase I model emphasized changing nutrient input as a signal, and responses to that signal as increased phytoplankton biomass and primary production, decomposition of phytoplankton-derived organic matter, and enhanced depletion of oxygen\nfrom bottom waters. Coastal research in recent decades has identified key differences in the responses of lakes and coastal-estuarine ecosystems to nutrient enrichment. The contemporary (Phase II) conceptual model reflects those differences and includes\nexplicit recognition of (1) system-specific attributes that act as a filter to modulate the responses to enrichment (leading to large differences among estuarine-coastal systems in their sensitivity to nutrient enrichment); and (2) a complex suite of\ndirect and indirect responses including linked changes in: water transparency, distribution of vascular plants and biomass of macroalgae, sediment biogeochemistry and nutrient cycling, nutrient ratios and their regulation of phytoplankton community\ncomposition, frequency of toxic/harmful algal blooms, habitat quality for metazoans, reproduction/growth/survival of pelagic and benthic invertebrates, and subtle changes such as shifts in the seasonality of ecosystem functions. Each aspect of the Phase\nII model is illustrated here with examples from coastal ecosystems around the world. In the last section of this review I present one vision of the next (Phase III) stage in the evolution of our conceptual model, organized around 5 questions that will\nguide coastal science in the early 21st century: (1) How do system-specific attributes constrain or amplify the responses of coastal ecosystems to nutrient enrichment? (2) How does nutrient enrichment interact with other stressors (toxic contaminants,\nfishing harvest, aquaculture, nonindigenous species, habitat loss, climate change, hydrologic manipulations) to change coastal ecosystems? (3) How are responses to multiple stressors linked? (4) How does human-induced change in the coastal zone impact the\nEarth system as habitat for humanity and other species? (5) How can a deeper scientific understanding of the coastal eutrophication problem be applied to develop tools for building strategies at ecosystem restoration or rehabilitation?","container-title":"Marine Ecology Progress Series","DOI":"10.3354/meps210223","ISSN":"0171-8630, 1616-1599","language":"en","page":"223-253","source":"www.int-res.com","title":"Our evolving conceptual model of the coastal eutrophication problem","volume":"210","author":[{"family":"Cloern","given":"James E."}],"issued":{"date-parts":[["2001",1,26]]}}},{"id":5201,"uris":["http://zotero.org/groups/4909891/items/DMV9JF22"],"itemData":{"id":5201,"type":"article-journal","abstract":"Rabalais, N. N., Turner, R. E., Díaz, R. J., and Justić, D. 2009. Global change and eutrophication of coastal waters. – ICES Journal of Marine Science, 66: 1528–1537.The cumulative effects of global change, including climate change, increased population, and more intense industrialization and agribusiness, will likely continue and intensify the course of eutrophication in estuarine and coastal waters. As a result, the symptoms of eutrophication, such as noxious and harmful algal blooms, reduced water quality, loss of habitat and natural resources, and severity of hypoxia (oxygen depletion) and its extent in estuaries and coastal waters will increase. Global climate changes will likely result in higher water temperatures, stronger stratification, and increased inflows of freshwater and nutrients to coastal waters in many areas of the globe. Both past experience and model forecasts suggest that these changes will result in enhanced primary production, higher phytoplankton and macroalgal standing stocks, and more frequent or severe hypoxia. The negative consequences of increased nutrient loading and stratification may be partly, but only temporarily, compensated by stronger or more frequent tropical storm activity in low and mid-latitudes. In anticipation of the negative effects of global change, nutrient loadings to coastal waters need to be reduced now, so that further water quality degradation is prevented.","container-title":"ICES Journal of Marine Science","DOI":"10.1093/icesjms/fsp047","ISSN":"1054-3139","issue":"7","journalAbbreviation":"ICES Journal of Marine Science","page":"1528-1537","source":"Silverchair","title":"Global change and eutrophication of coastal waters","volume":"66","author":[{"family":"Rabalais","given":"Nancy N."},{"family":"Turner","given":"R. Eugene"},{"family":"Díaz","given":"Robert J."},{"family":"Justić","given":"Dubravko"}],"issued":{"date-parts":[["2009",8,1]]}}}],"schema":"https://github.com/citation-style-language/schema/raw/master/csl-citation.json"} </w:instrText>
      </w:r>
      <w:r w:rsidR="002821A9">
        <w:fldChar w:fldCharType="separate"/>
      </w:r>
      <w:r w:rsidR="00263666" w:rsidRPr="00263666">
        <w:rPr>
          <w:vertAlign w:val="superscript"/>
        </w:rPr>
        <w:t>9,10</w:t>
      </w:r>
      <w:r w:rsidR="002821A9">
        <w:fldChar w:fldCharType="end"/>
      </w:r>
      <w:r w:rsidR="002821A9">
        <w:t xml:space="preserve">. </w:t>
      </w:r>
      <w:r>
        <w:t>During eutrophication, increased nutrient inputs trigger overgrowth of phytoplankton, in some cases resulting in harmful algal blooms (HABs), which have been increasing in extent and frequency over previous decades</w:t>
      </w:r>
      <w:r w:rsidR="002821A9">
        <w:fldChar w:fldCharType="begin"/>
      </w:r>
      <w:r w:rsidR="00263666">
        <w:instrText xml:space="preserve"> ADDIN ZOTERO_ITEM CSL_CITATION {"citationID":"yOtZVnmH","properties":{"formattedCitation":"\\super 11\\nosupersub{}","plainCitation":"11","noteIndex":0},"citationItems":[{"id":3238,"uris":["http://zotero.org/groups/4909891/items/U7LLSF5J"],"itemData":{"id":3238,"type":"article-journal","abstract":"Phytoplankton blooms in coastal oceans can be beneficial to coastal fisheries production and ecosystem function, but can also cause major environmental problems(1,2)-yet detailed characterizations of bloom incidence and distribution are not available worldwide. Here we map daily marine coastal algal blooms between 2003 and 2020 using global satellite observations at 1-km spatial resolution. We found that algal blooms occurred in 126 out of the 153 coastal countries examined. Globally, the spatial extent (+13.2%) and frequency (+59.2%) of blooms increased significantly (P &lt; 0.05) over the study period, whereas blooms weakened in tropical and subtropical areas of the Northern Hemisphere. We documented the relationship between the bloom trends and ocean circulation, and identified the stimulatory effects of recent increases in sea surface temperature. Our compilation of daily mapped coastal phytoplankton blooms provides the basis for global assessments of bloom risks and benefits, and for the formulation or evaluation of management or policy actions.","container-title":"NATURE","DOI":"10.1038/s41586-023-05760-y","ISSN":"0028-0836, 1476-4687","issue":"7951","journalAbbreviation":"Nature","language":"English","note":"number-of-pages: 23\npublisher-place: Berlin\npublisher: Nature Portfolio\nWeb of Science ID: WOS:000971761700014","page":"280-+","source":"Clarivate Analytics Web of Science","title":"Coastal phytoplankton blooms expand and intensify in the 21st century","volume":"615","author":[{"family":"Dai","given":"Yanhui"},{"family":"Yang","given":"Shangbo"},{"family":"Zhao","given":"Dan"},{"family":"Hu","given":"Chuanmin"},{"family":"Xu","given":"Wang"},{"family":"Anderson","given":"Donald M."},{"family":"Li","given":"Yun"},{"family":"Song","given":"Xiao-Peng"},{"family":"Boyce","given":"Daniel G."},{"family":"Gibson","given":"Luke"},{"family":"Zheng","given":"Chunmiao"},{"family":"Feng","given":"Lian"}],"issued":{"date-parts":[["2023",3,9]]}}}],"schema":"https://github.com/citation-style-language/schema/raw/master/csl-citation.json"} </w:instrText>
      </w:r>
      <w:r w:rsidR="002821A9">
        <w:fldChar w:fldCharType="separate"/>
      </w:r>
      <w:r w:rsidR="00263666" w:rsidRPr="00263666">
        <w:rPr>
          <w:vertAlign w:val="superscript"/>
        </w:rPr>
        <w:t>11</w:t>
      </w:r>
      <w:r w:rsidR="002821A9">
        <w:fldChar w:fldCharType="end"/>
      </w:r>
      <w:r>
        <w:t>. Decomposition of phytoplankton aggregations following these blooms can severely lower oxygen levels through microbial uptake, causing hypoxia (defined here as dissolved oxygen [DO] &lt; 2 mg/L) and anoxia (complete oxygen depletion). These low-oxygen events reduce estuarine nursery function and negatively impact fish populations</w:t>
      </w:r>
      <w:r w:rsidR="00636496">
        <w:fldChar w:fldCharType="begin"/>
      </w:r>
      <w:r w:rsidR="00263666">
        <w:instrText xml:space="preserve"> ADDIN ZOTERO_ITEM CSL_CITATION {"citationID":"kOlQVTlk","properties":{"formattedCitation":"\\super 12\\nosupersub{}","plainCitation":"12","noteIndex":0},"citationItems":[{"id":3077,"uris":["http://zotero.org/groups/4909891/items/6QAFP2D5"],"itemData":{"id":3077,"type":"article-journal","abstract":"Human land use activities around estuaries can result in high levels of eutrophication. At Elkhorn Slough estuary, a highly eutrophic California estuary, we investigated the effects of impaired water quality on two stress-tolerant estuarine species, a common fish, the staghorn sculpin, Leptocottus armatus and a foundational invertebrate, the Olympia oyster, Ostrea lurida. We caged the two indicator species at six wetlands with different levels of water quality impairment, four of which had restricted tidal flow. We also recorded water quality parameters simultaneously at all sites using YSI sondes, and sampled nutrients and chlorophyll-a monthly, building on the National Estuarine Research Reserve System-wide Monitoring Program. We found that the monitored environmental variables predicted ecological responses by the indicator species. In particular, we found that the duration and severity of hypoxia were negatively correlated with fish survival and oyster growth. Further, our results corroborate previous studies that artificial tidal restriction leads to increased hypoxia stress. We conclude that large diurnal fluctuations in dissolved oxygen and extended nighttime hypoxia can have lethal and sub-lethal effects even on stress-tolerant organisms in the estuary. While laboratory experiments have often shown such effects, it is relatively rare to demonstrate negative effects of oxygen variation with in situ experiments, which provide stakeholders with concrete evidence for impaired water quality at local wetlands. Tidally restricted sites, which experience the largest fluctuations in dissolved oxygen and longest periods of hypoxia, harbor conditions harmful to vertebrates and invertebrates in the estuary. Reversing the anthropogenically induced low oxygen levels, by restoring more natural tidal exchange and by decreasing agricultural runoff, could improve the survival and growth of important estuarine organisms.","container-title":"Estuaries and Coasts","DOI":"10.1007/s12237-016-0169-y","ISSN":"1559-2731","issue":"1","journalAbbreviation":"Estuaries and Coasts","language":"en","page":"89-98","source":"Springer Link","title":"Effects of Hypoxia on Fish Survival and Oyster Growth in a Highly Eutrophic Estuary","volume":"41","author":[{"family":"Jeppesen","given":"Rikke"},{"family":"Rodriguez","given":"Miguel"},{"family":"Rinde","given":"Jenna"},{"family":"Haskins","given":"John"},{"family":"Hughes","given":"Brent"},{"family":"Mehner","given":"Laura"},{"family":"Wasson","given":"Kerstin"}],"issued":{"date-parts":[["2018",1,1]]}}}],"schema":"https://github.com/citation-style-language/schema/raw/master/csl-citation.json"} </w:instrText>
      </w:r>
      <w:r w:rsidR="00636496">
        <w:fldChar w:fldCharType="separate"/>
      </w:r>
      <w:r w:rsidR="00263666" w:rsidRPr="00263666">
        <w:rPr>
          <w:vertAlign w:val="superscript"/>
        </w:rPr>
        <w:t>12</w:t>
      </w:r>
      <w:r w:rsidR="00636496">
        <w:fldChar w:fldCharType="end"/>
      </w:r>
      <w:r>
        <w:t xml:space="preserve"> and benthic macroinvertebrate communities</w:t>
      </w:r>
      <w:r w:rsidR="009F7414">
        <w:fldChar w:fldCharType="begin"/>
      </w:r>
      <w:r w:rsidR="00263666">
        <w:instrText xml:space="preserve"> ADDIN ZOTERO_ITEM CSL_CITATION {"citationID":"7ocbuT7z","properties":{"formattedCitation":"\\super 13\\nosupersub{}","plainCitation":"13","noteIndex":0},"citationItems":[{"id":3253,"uris":["http://zotero.org/groups/4909891/items/RNZXUKNN"],"itemData":{"id":3253,"type":"article-journal","abstract":"Benthic communities provide secondary production for higher trophic levels, and changes in benthic community structure can be a harbinger for associated food web alterations. Benthic communities can be affected by variations in water quality, with low dissolved oxygen reducing benthic abundance and biomass. We quantified the effects of dissolved oxygen and other environmental factors upon changes in density, biomass, and diversity of the macrobenthic community from long-term data (1996–2004) from the Chesapeake Bay Program's benthic monitoring. Benthic density, biomass, and diversity were significantly and negatively correlated with water depth and positively correlated with the dissolved oxygen level. In an assessment of multiple models using Akaike's Information Criteria, oxygen was the single best predictor of summer benthic infaunal density by depth. Biomass was best predicted by depth, salinity, and dissolved oxygen together. Moreover, oxygen was among the important factors determining Shannon (H′) diversity. Benthic diversity in Chesapeake Bay over 2001–2004 was historically low compared to that over the years 1996–2000 and was directly correlated with the severity of hypoxia. Hypoxia leads to mass mortality of benthos, which reduces the overall availability of secondary production to higher trophic levels and can affect overall productivity in Chesapeake Bay. Regions with low dissolved oxygen should be managed to minimize deleterious anthropogenic effects on benthos that may affect higher trophic levels.","collection-title":"Ecological Impacts of Hypoxia on Living Resources","container-title":"Journal of Experimental Marine Biology and Ecology","DOI":"10.1016/j.jembe.2009.07.004","ISSN":"0022-0981","journalAbbreviation":"Journal of Experimental Marine Biology and Ecology","page":"S4-S12","source":"ScienceDirect","title":"Broad-scale effects of hypoxia on benthic community structure in Chesapeake Bay, USA","volume":"381","author":[{"family":"Seitz","given":"Rochelle D."},{"family":"Dauer","given":"Daniel M."},{"family":"Llansó","given":"Roberto J."},{"family":"Long","given":"W. Christopher"}],"issued":{"date-parts":[["2009",12,1]]}}}],"schema":"https://github.com/citation-style-language/schema/raw/master/csl-citation.json"} </w:instrText>
      </w:r>
      <w:r w:rsidR="009F7414">
        <w:fldChar w:fldCharType="separate"/>
      </w:r>
      <w:r w:rsidR="00263666" w:rsidRPr="00263666">
        <w:rPr>
          <w:vertAlign w:val="superscript"/>
        </w:rPr>
        <w:t>13</w:t>
      </w:r>
      <w:r w:rsidR="009F7414">
        <w:fldChar w:fldCharType="end"/>
      </w:r>
      <w:r w:rsidR="009F7414">
        <w:t>.</w:t>
      </w:r>
      <w:r>
        <w:t xml:space="preserve"> Further, hypoxia can alter sediment redox conditions, leading to internal nutrient loading of dissolved nutrients back into the water column, creating a self-sustaining mechanism for subsequent blooms</w:t>
      </w:r>
      <w:r w:rsidR="009F7414">
        <w:fldChar w:fldCharType="begin"/>
      </w:r>
      <w:r w:rsidR="00263666">
        <w:instrText xml:space="preserve"> ADDIN ZOTERO_ITEM CSL_CITATION {"citationID":"BQDQcucV","properties":{"formattedCitation":"\\super 6,11\\nosupersub{}","plainCitation":"6,11","noteIndex":0},"citationItems":[{"id":3238,"uris":["http://zotero.org/groups/4909891/items/U7LLSF5J"],"itemData":{"id":3238,"type":"article-journal","abstract":"Phytoplankton blooms in coastal oceans can be beneficial to coastal fisheries production and ecosystem function, but can also cause major environmental problems(1,2)-yet detailed characterizations of bloom incidence and distribution are not available worldwide. Here we map daily marine coastal algal blooms between 2003 and 2020 using global satellite observations at 1-km spatial resolution. We found that algal blooms occurred in 126 out of the 153 coastal countries examined. Globally, the spatial extent (+13.2%) and frequency (+59.2%) of blooms increased significantly (P &lt; 0.05) over the study period, whereas blooms weakened in tropical and subtropical areas of the Northern Hemisphere. We documented the relationship between the bloom trends and ocean circulation, and identified the stimulatory effects of recent increases in sea surface temperature. Our compilation of daily mapped coastal phytoplankton blooms provides the basis for global assessments of bloom risks and benefits, and for the formulation or evaluation of management or policy actions.","container-title":"NATURE","DOI":"10.1038/s41586-023-05760-y","ISSN":"0028-0836, 1476-4687","issue":"7951","journalAbbreviation":"Nature","language":"English","note":"number-of-pages: 23\npublisher-place: Berlin\npublisher: Nature Portfolio\nWeb of Science ID: WOS:000971761700014","page":"280-+","source":"Clarivate Analytics Web of Science","title":"Coastal phytoplankton blooms expand and intensify in the 21st century","volume":"615","author":[{"family":"Dai","given":"Yanhui"},{"family":"Yang","given":"Shangbo"},{"family":"Zhao","given":"Dan"},{"family":"Hu","given":"Chuanmin"},{"family":"Xu","given":"Wang"},{"family":"Anderson","given":"Donald M."},{"family":"Li","given":"Yun"},{"family":"Song","given":"Xiao-Peng"},{"family":"Boyce","given":"Daniel G."},{"family":"Gibson","given":"Luke"},{"family":"Zheng","given":"Chunmiao"},{"family":"Feng","given":"Lian"}],"issued":{"date-parts":[["2023",3,9]]}}},{"id":5336,"uris":["http://zotero.org/groups/4909891/items/Y286FAE3"],"itemData":{"id":5336,"type":"article-journal","abstract":"Nutrient fluxes to coastal areas have risen in recent decades, leading to widespread hypoxia and other ecological damage, particularly from nitrogen (N). Several factors make N more limiting in estuaries and coastal waters than in lakes: desorption (release) of phosphorus (P) bound to clay as salinity increases, lack of planktonic N fixation in most coastal ecosystems, and flux of relatively P‐rich, N‐poor waters from coastal oceans into estuaries. During eutrophication, biogeochemical feedbacks further increase the supply of N and P, but decrease availability of silica – conditions that can favor the formation and persistence of harmful algal blooms. Given sufficient N inputs, estuaries and coastal marine ecosystems can be driven to P limitation. This switch contributes to greater far‐field N pollution; that is, the N moves further and contributes to eutrophication at greater distances. The physical oceanography (extent of stratification, residence time, and so forth) of coastal systems determines their sensitivity to hypoxia, and recent changes in physics have made some ecosystems more sensitive to hypoxia. Coastal hypoxia contributes to ocean acidification, which harms calcifying organisms such as mollusks and some crustaceans.","container-title":"Frontiers in Ecology and the Environment","DOI":"10.1890/100008","ISSN":"1540-9295, 1540-9309","issue":"1","journalAbbreviation":"Frontiers in Ecol &amp; Environ","language":"en","license":"http://onlinelibrary.wiley.com/termsAndConditions#vor","page":"18-26","source":"DOI.org (Crossref)","title":"Coupled biogeochemical cycles: eutrophication and hypoxia in temperate estuaries and coastal marine ecosystems","title-short":"Coupled biogeochemical cycles","volume":"9","author":[{"family":"Howarth","given":"Robert"},{"family":"Chan","given":"Francis"},{"family":"Conley","given":"Daniel J"},{"family":"Garnier","given":"Josette"},{"family":"Doney","given":"Scott C"},{"family":"Marino","given":"Roxanne"},{"family":"Billen","given":"Gilles"}],"issued":{"date-parts":[["2011",2]]}}}],"schema":"https://github.com/citation-style-language/schema/raw/master/csl-citation.json"} </w:instrText>
      </w:r>
      <w:r w:rsidR="009F7414">
        <w:fldChar w:fldCharType="separate"/>
      </w:r>
      <w:r w:rsidR="00263666" w:rsidRPr="00263666">
        <w:rPr>
          <w:vertAlign w:val="superscript"/>
        </w:rPr>
        <w:t>6,11</w:t>
      </w:r>
      <w:r w:rsidR="009F7414">
        <w:fldChar w:fldCharType="end"/>
      </w:r>
      <w:r w:rsidR="009F7414">
        <w:t xml:space="preserve">. </w:t>
      </w:r>
      <w:r>
        <w:t>Increased phytoplankton biomass also reduces light penetration in the water column and to the benthos, triggering negative ecosystem-level impacts</w:t>
      </w:r>
      <w:r w:rsidR="009F7414">
        <w:fldChar w:fldCharType="begin"/>
      </w:r>
      <w:r w:rsidR="00263666">
        <w:instrText xml:space="preserve"> ADDIN ZOTERO_ITEM CSL_CITATION {"citationID":"xBINmunX","properties":{"formattedCitation":"\\super 14,15\\nosupersub{}","plainCitation":"14,15","noteIndex":0},"citationItems":[{"id":3249,"uris":["http://zotero.org/groups/4909891/items/9RPSYFZR"],"itemData":{"id":3249,"type":"article-journal","abstract":"Historically, extensive seagrass meadows were common throughout the Indian River Lagoon (IRL) in east-central Florida, USA. Between 2011 and 2017, widespread catastrophic seagrass losses (~95%) occurred in the IRL following unprecedented harmful algal blooms (HABs), including persistent brown tides (Aureoumbra lagunensis). Little is known about how dissolved nutrients and chlorophyll a are related to light limitation or how biochemical factors, such as the elemental composition (C:N:P) and stable isotope signatures (δ13C, δ15N), of seagrasses within the IRL relate to coverage. Accordingly, we conducted a survey from 2013 to 2015 at 20 sites to better understand these relationships. Results showed a negative correlation between DIN and salinity, indicating freshwater inputs as a DIN source. Seawater N:P ratios and chlorophyll a concentrations were higher in the urbanized, poorly-flushed northern IRL segments. Kd values were higher in the wet season and often exceeded seagrass light requirements (0.8 m−1) for restoration, demonstrating light limitation. Species distribution varied by location. Halodule wrightii was ubiquitous, whereas Syringodium filiforme was not found in the northernmost segments. Thalassia testudinum was only present in the two southernmost segments that had the lowest TDN and highest light availability (Kd). Blade %N and %P also frequently exceeded critical values of 1.8% and 0.2%, respectively, especially in the northern segments. Further, δ15N was positively correlated with ammonium, suggesting wastewater as a major N source. The δ13C values indicated a trend of increasing light limitation from south to north, which helps explain the recent catastrophic loss of seagrasses in the northern IRL. Overall, elemental composition reflected high N-availability and seagrass species distributions were relatable to spatial trends in N and light limitation. For effective restoration, resource managers must reduce N-loading to the IRL to diminish HABs and increase light availability. Regular biochemical monitoring of seagrass tissue should also be implemented during restoration efforts.","container-title":"Science of The Total Environment","DOI":"10.1016/j.scitotenv.2019.134068","ISSN":"0048-9697","journalAbbreviation":"Science of The Total Environment","page":"134068","source":"ScienceDirect","title":"Nutrient over-enrichment and light limitation of seagrass communities in the Indian River Lagoon, an urbanized subtropical estuary","volume":"699","author":[{"family":"Lapointe","given":"Brian E."},{"family":"Herren","given":"Laura W."},{"family":"Brewton","given":"Rachel A."},{"family":"Alderman","given":"Pamela K."}],"issued":{"date-parts":[["2020",1,10]]}}},{"id":3231,"uris":["http://zotero.org/groups/4909891/items/4DSRSYQG"],"itemData":{"id":3231,"type":"article-journal","abstract":"Investigating the long-term fluctuations of the feeding ecology of megaherbivores such as sirenians is important, as any changes could be indicative of shifts in resource availability. The Indian River Lagoon (IRL), eastern Florida, USA, is a critical habitat for the Florida manatee (Trichechus manatus latirostris). However, the IRL has experienced a substantial decline in seagrass due to the persistence of several harmful algal blooms. Using microhistological analysis, we examined the diet of manatees over a discontinuous sampling period spanning over 38 years using stomach contents collected from carcasses recovered in the IRL. Samples collected between 2013–2015 (post-seagrass die-off, n = 90) were compared to archived stomach samples collected between 1977–1989 (pre-seagrass die-off, n = 103). Samples analyzed from 1977–1989 contained primarily seagrasses (61.7%), followed by algae (28.4%) and vascular plants (1.7%). In contrast, stomach samples from the post-seagrass die-off primarily contained algae (49.5%), followed by seagrasses (34%) and vascular plants (2.7%). Between 1977–1989 and 2013–2015, manatees in the IRL experienced a 44.9% decline in seagrass consumption, and a 74.3% increase in algal consumption. This dietary shift was not influenced by body length, a proxy of age, or sex. Our results indicate that the dietary shift experienced by manatees is due to the decline of available seagrass forage in the IRL, and highlight the dietary plasticity of manatees in the face of changes in resource availability. However, the individual health and population-level consequences of this dietary shift are unknown. An increase in mortality due to undetermined causes in this region since 2012 can be associated with deteriorating body conditions of manatees in the IRL, possibly resulting from a lack of seagrass diet. Future research should further investigate behavioral changes affecting manatees in relation to seagrass decline in the IRL, including the energetic costs of this dietary change.","container-title":"Estuarine, Coastal and Shelf Science","DOI":"10.1016/j.ecss.2022.107788","ISSN":"0272-7714","journalAbbreviation":"Estuarine, Coastal and Shelf Science","page":"107788","source":"ScienceDirect","title":"Evidence of a dietary shift by the Florida manatee (&lt;i&gt;Trichechus manatus latirostris&lt;/i&gt;) in the Indian River Lagoon inferred from stomach content analyses","volume":"268","author":[{"family":"Allen","given":"Aarin Conrad"},{"family":"Beck","given":"Cathy A."},{"family":"Sattelberger","given":"Danielle C."},{"family":"Kiszka","given":"Jeremy J."}],"issued":{"date-parts":[["2022",5,5]]}}}],"schema":"https://github.com/citation-style-language/schema/raw/master/csl-citation.json"} </w:instrText>
      </w:r>
      <w:r w:rsidR="009F7414">
        <w:fldChar w:fldCharType="separate"/>
      </w:r>
      <w:r w:rsidR="00263666" w:rsidRPr="00263666">
        <w:rPr>
          <w:vertAlign w:val="superscript"/>
        </w:rPr>
        <w:t>14,15</w:t>
      </w:r>
      <w:r w:rsidR="009F7414">
        <w:fldChar w:fldCharType="end"/>
      </w:r>
      <w:r>
        <w:t>. Coastal eutrophication has been estimated to cost $100 million annually for the US, and $1 billion for EU nations, due to public health concerns, lost recreational opportunities, and degraded commercial fisheries</w:t>
      </w:r>
      <w:r w:rsidR="009F7414">
        <w:fldChar w:fldCharType="begin"/>
      </w:r>
      <w:r w:rsidR="00263666">
        <w:instrText xml:space="preserve"> ADDIN ZOTERO_ITEM CSL_CITATION {"citationID":"WgW5cFwk","properties":{"formattedCitation":"\\super 16\\nosupersub{}","plainCitation":"16","noteIndex":0},"citationItems":[{"id":2995,"uris":["http://zotero.org/users/9419078/items/6I86SEGJ"],"itemData":{"id":2995,"type":"article-journal","abstract":"Harmful algal blooms (HABs) are thought to be increasing in coastal waters worldwide. Anthropogenic nutrient enrichment has been proposed as a principal causative factor of this increase through elevated inorganic and/or organic nutrient concentrations and modified nutrient ratios. We assess: 1) the level of understanding of the link between the amount, form and ratio of anthropogenic nutrients and HABs; 2) the evidence for a link between anthropogenically generated HABs and negative impacts on human health; and 3) the economic implications of anthropogenic nutrient/HAB interactions. We demonstrate that an anthropogenic nutrient-HAB link is far from universal, and where it has been demonstrated, it is most frequently associated with high biomass rather than low biomass (biotoxin producing) HABs. While organic nutrients have been shown to support the growth of a range of HAB species, insufficient evidence exists to clearly establish if these nutrients specifically promote the growth of harmful species in preference to benign ones, or if/how they influence toxicity of harmful species. We conclude that the role of anthropogenic nutrients in promoting HABs is site-specific, with hydrodynamic processes often determining whether blooms occur. We also find a lack of evidence of widespread significant adverse health impacts from anthropogenic nutrient-generated HABs, although this may be partly due to a lack of human/animal health and HAB monitoring. Detailed economic evaluation and cost/benefit analysis of the impact of anthropogenically generated HABs, or nutrient reduction schemes to alleviate them, is also frequently lacking.","container-title":"Journal of Environmental Management","DOI":"10.1016/j.jenvman.2014.07.002","ISSN":"0301-4797","journalAbbreviation":"Journal of Environmental Management","page":"206-216","source":"ScienceDirect","title":"Anthropogenic nutrients and harmful algae in coastal waters","volume":"146","author":[{"family":"Davidson","given":"Keith"},{"family":"Gowen","given":"Richard J."},{"family":"Harrison","given":"Paul J."},{"family":"Fleming","given":"Lora E."},{"family":"Hoagland","given":"Porter"},{"family":"Moschonas","given":"Grigorios"}],"issued":{"date-parts":[["2014",12,15]]}}}],"schema":"https://github.com/citation-style-language/schema/raw/master/csl-citation.json"} </w:instrText>
      </w:r>
      <w:r w:rsidR="009F7414">
        <w:fldChar w:fldCharType="separate"/>
      </w:r>
      <w:r w:rsidR="00263666" w:rsidRPr="00263666">
        <w:rPr>
          <w:vertAlign w:val="superscript"/>
        </w:rPr>
        <w:t>16</w:t>
      </w:r>
      <w:r w:rsidR="009F7414">
        <w:fldChar w:fldCharType="end"/>
      </w:r>
      <w:r>
        <w:t xml:space="preserve">. Coastal eutrophication and hypoxia are longstanding issues in the U.S., and despite regulatory efforts dedicated to combating these issues, they continue to be a major ecological, economic, and public health issue. </w:t>
      </w:r>
    </w:p>
    <w:p w14:paraId="24850EE3" w14:textId="77777777" w:rsidR="008D47BF" w:rsidRDefault="00FB35A1">
      <w:pPr>
        <w:spacing w:before="240" w:after="240" w:line="480" w:lineRule="auto"/>
        <w:ind w:firstLine="720"/>
      </w:pPr>
      <w:r>
        <w:t>Estuaries are considered sentinel ecosystems for understanding the impacts of climate change</w:t>
      </w:r>
      <w:r w:rsidR="009F7414">
        <w:fldChar w:fldCharType="begin"/>
      </w:r>
      <w:r w:rsidR="00E7469F">
        <w:instrText xml:space="preserve"> ADDIN ZOTERO_ITEM CSL_CITATION {"citationID":"EJKiInnD","properties":{"formattedCitation":"\\super 17,18\\nosupersub{}","plainCitation":"17,18","noteIndex":0},"citationItems":[{"id":3093,"uris":["http://zotero.org/groups/4909891/items/XPWS6H7L"],"itemData":{"id":3093,"type":"article-journal","abstract":"Long-term trends and relationships between large mesozooplankton (1.5–20 mm) and the physical environment were used to investigate impacts of climate change and variability in the North Inlet estuary, South Carolina. Biweekly collections (365 μm) from 1981 to 2003 demonstrated distinct seasonal patterns and large interannual fluctuations in abundances. Significant long-term decreases in abundances were observed for total zooplankton and 12 taxa (e.g., Gobiosoma larvae, chaetognaths, and adult shrimps), whereas 14 others, including some of the most abundant constituents, did not change (e.g., mysids, amphipods, crab megalopae, and Palaemonetes larvae). The composition of the fauna was similar at the beginning and end of the 23-year period. A significant long-term increase in winter water temperature (2.6°C) and a decrease in summer salinity (3.2) were determined. Relationships between physical conditions and taxa varied in strength and direction, and most did not agree with their long-term trends. However, some major taxa appeared to respond to climate variability, including the timing and intensity of El Niño or La Niñ a events. Although changes in the North Inlet mesozooplankton were minor compared to fauna in northern waters in recent decades, a trend toward the freshening and warming of this system could alter processes including larval recruitment, secondary production, and trophic interactions. The design of long-term sampling programs must consider effects of tide and time of day on zooplankton. The National Estuarine Research Reserve System provides an ideal platform for the collection of time series measurements that are critical to the understanding of climate change on biological communities.","container-title":"Journal of Coastal Research","DOI":"10.2112/SI55-004.1","ISSN":"0749-0208, 1551-5036","issue":"10055","journalAbbreviation":"coas","note":"publisher: Coastal Education and Research Foundation","page":"95-110","source":"bioone-org.ezproxy.library.wisc.edu","title":"Mesozooplankton Responses to Climate Change and Variability in a Southeastern U.S. Estuary (1981–2003)","volume":"2008","author":[{"family":"Allen","given":"Dennis M."},{"family":"Ogburn-Matthews","given":"Virginia"},{"family":"Buck","given":"Tracy"},{"family":"Smith","given":"Erik M."}],"issued":{"date-parts":[["2008",7]]}}},{"id":5209,"uris":["http://zotero.org/groups/4909891/items/DY34UUJW"],"itemData":{"id":5209,"type":"article-journal","abstract":"Abstract \n             \n              Climate change is impacting ecosystems worldwide. Estuaries are diverse and important aquatic ecosystems; and yet until now we have lacked information on the response of estuaries to climate change. Here we present data from a twelve-year monitoring program, involving 6200 observations of 166 estuaries along &gt;1100 kilometres of the Australian coastline encompassing all estuary morphologies. Estuary temperatures increased by 2.16 °C on average over 12 years, at a rate of 0.2 °C year \n              −1 \n              , with waters acidifying at a rate of 0.09 pH units and freshening at 0.086 PSU year \n              −1 \n              . The response of estuaries to climate change is dependent on their morphology. Lagoons and rivers are warming and acidifying at the fastest rate because of shallow average depths and limited oceanic exchange. The changes measured are an order of magnitude faster than predicted by global ocean and atmospheric models, indicating that existing global models may not be useful to predict change in estuaries.","container-title":"Nature Communications","DOI":"10.1038/s41467-020-15550-z","ISSN":"2041-1723","issue":"1","journalAbbreviation":"Nat Commun","language":"en","page":"1803","source":"DOI.org (Crossref)","title":"Climate change rapidly warms and acidifies Australian estuaries","volume":"11","author":[{"family":"Scanes","given":"Elliot"},{"family":"Scanes","given":"Peter R."},{"family":"Ross","given":"Pauline M."}],"issued":{"date-parts":[["2020",4,14]]}}}],"schema":"https://github.com/citation-style-language/schema/raw/master/csl-citation.json"} </w:instrText>
      </w:r>
      <w:r w:rsidR="009F7414">
        <w:fldChar w:fldCharType="separate"/>
      </w:r>
      <w:r w:rsidR="00E7469F" w:rsidRPr="00E7469F">
        <w:rPr>
          <w:vertAlign w:val="superscript"/>
        </w:rPr>
        <w:t>17,18</w:t>
      </w:r>
      <w:r w:rsidR="009F7414">
        <w:fldChar w:fldCharType="end"/>
      </w:r>
      <w:r>
        <w:t>, storm events</w:t>
      </w:r>
      <w:r w:rsidR="009F7414">
        <w:fldChar w:fldCharType="begin"/>
      </w:r>
      <w:r w:rsidR="00E7469F">
        <w:instrText xml:space="preserve"> ADDIN ZOTERO_ITEM CSL_CITATION {"citationID":"g95CBvtm","properties":{"formattedCitation":"\\super 19,20\\nosupersub{}","plainCitation":"19,20","noteIndex":0},"citationItems":[{"id":3102,"uris":["http://zotero.org/groups/4909891/items/I96YGDLI"],"itemData":{"id":3102,"type":"article-journal","container-title":"Gulf and Caribbean Research","DOI":"10.18785/gcr.2901.02","ISSN":"1528-0470","issue":"1","page":"1-14","title":"Water Quality Trends Following Anomalous Phosphorus Inputs to Grand Bay, Mississippi, USA","volume":"29","author":[{"family":"Beck","given":"Marcus"},{"family":"Cressman","given":"Kimberly"},{"family":"Griffin","given":"Cher"},{"family":"Caffrey","given":"Jane"}],"issued":{"date-parts":[["2018",1,1]]}}},{"id":5192,"uris":["http://zotero.org/groups/4909891/items/G9KECQ3I"],"itemData":{"id":5192,"type":"article-journal","abstract":"The estuaries of coastal Louisiana overwinter a continentally significant proportion of Lesser Scaup (Aythya affinis; colloquially, “bluebills”), a migratory bird species of conservation concern since population declines began in the 1980s. Thirty-eight years of aerial waterfowl surveys of Lake Pontchartrain—an oligohaline estuarine lagoon in southeast Louisiana—show that scaup abundance fluctuates between 0 and 1,194,907 birds, though the mechanisms driving this variation are unknown. Previous studies have shown that scaup feed primarily on mollusks, and so changes in the benthic prey community have the potential to strongly influence scaup dynamics on the Lake. Benthic communities are in turn shaped by both natural and anthropogenic disturbances (e.g., hurricanes and spillway openings), potentially creating a lagged bottom-up trophic cascade that ultimately affects scaup abundance. Using 22 yr of paired benthic invertebrate and aerial waterfowl survey data, we found scaup populations increased with the abundance of medium-sized Rangia clams (Rangia cuneata) and Dwarf Surf Clams (Mulinia lateralis). Those prey species declined in years when the Lake was hit by a hurricane, but medium-sized Rangia rebounded strongly the year after, likely because storm-surge salinity induces spawning. Using long-term aerial survey data for scaup, we indeed found strong declines on the Lake in years when a hurricane made landfall, but scaup abundance increased the following year, presumably responding to large numbers of medium-sized Rangia. Our three-part analysis makes a strong case for a hurricane-driven bottom-up trophic cascade that affects scaup populations on Lake Pontchartrain. This study adds to a growing literature demonstrating not only that estuaries are tidally and seasonally dynamic, but that punctuated disturbance events can be important for maintaining ecosystem function.","container-title":"Ecosphere","DOI":"10.1002/ecs2.2829","ISSN":"2150-8925","issue":"8","language":"en","license":"© 2019 The Authors.","note":"_eprint: https://onlinelibrary.wiley.com/doi/pdf/10.1002/ecs2.2829","page":"e02829","source":"Wiley Online Library","title":"Bluebills and bayou bivalves: Hurricane-driven trophic cascades affect wintering abundance of Lesser Scaup in Louisiana","title-short":"Bluebills and bayou bivalves","volume":"10","author":[{"family":"Stroud","given":"Clay M."},{"family":"Caputo","given":"Claire E."},{"family":"Poirrier","given":"Michael A."},{"family":"Reynolds","given":"Larry A."},{"family":"Ringelman","given":"Kevin M."}],"issued":{"date-parts":[["2019"]]}}}],"schema":"https://github.com/citation-style-language/schema/raw/master/csl-citation.json"} </w:instrText>
      </w:r>
      <w:r w:rsidR="009F7414">
        <w:fldChar w:fldCharType="separate"/>
      </w:r>
      <w:r w:rsidR="00E7469F" w:rsidRPr="00E7469F">
        <w:rPr>
          <w:vertAlign w:val="superscript"/>
        </w:rPr>
        <w:t>19,20</w:t>
      </w:r>
      <w:r w:rsidR="009F7414">
        <w:fldChar w:fldCharType="end"/>
      </w:r>
      <w:r>
        <w:t>, and land-use change</w:t>
      </w:r>
      <w:r w:rsidR="009F7414">
        <w:fldChar w:fldCharType="begin"/>
      </w:r>
      <w:r w:rsidR="00263666">
        <w:instrText xml:space="preserve"> ADDIN ZOTERO_ITEM CSL_CITATION {"citationID":"wMnNdxoI","properties":{"formattedCitation":"\\super 21,22\\nosupersub{}","plainCitation":"21,22","noteIndex":0},"citationItems":[{"id":3127,"uris":["http://zotero.org/groups/4909891/items/XUQSZIBA"],"itemData":{"id":3127,"type":"article-journal","abstract":"Urbanization and human-led development have increased more rapidly along shorelines and in coastal watersheds than inland regions over the past century. The result of major land use changes for both urban tracts and agriculture to serve the urban areas, as well as infrastructure development is increased runoff carrying sediments, nutrients, pollutants, pharmaceuticals, and toxins downstream to estuarine systems. The increased runoff levels are only the tip of the iceberg, with human development resulting in increased fecal bacteria from urbanization and excess nutrients from agriculture leading to harmful algal blooms. Estuaries act as a natural filter between land and sea, but have been overloaded by the influx of sediments and pollutants in recent decades. As a result, there have been a variety of impacts to estuarine ecosystems and water quality including increased sediment load, eutrophication, harmful algal blooms, fecal bacteria, as well as shellfish and fisheries declines. In some estuarine systems, the reduction in light penetration to the benthos has led to the loss of seagrasses. In others, seasonal hypoxia is a visible symptom of prolonged eutrophication. There is a need to augment long-term monitoring techniques with new technologies and data processing methods to better understand the current state of estuaries and work towards mitigating human impacts on estuarine ecosystems and water quality.","container-title":"Estuaries and Coasts","DOI":"10.1007/s12237-019-00597-z","ISSN":"1559-2731","issue":"7","journalAbbreviation":"Estuaries and Coasts","language":"en","page":"1821-1838","source":"Springer Link","title":"Impacts of urbanization and development on estuarine ecosystems and water quality","volume":"42","author":[{"family":"Freeman","given":"Lauren A."},{"family":"Corbett","given":"D. Reide"},{"family":"Fitzgerald","given":"Allison M."},{"family":"Lemley","given":"Daniel A."},{"family":"Quigg","given":"Antonietta"},{"family":"Steppe","given":"Cecily N."}],"issued":{"date-parts":[["2019",11,1]]}}},{"id":3264,"uris":["http://zotero.org/groups/4909891/items/UXYZ4AHH"],"itemData":{"id":3264,"type":"article-journal","abstract":"Human activities on coastal watersheds provide the major sources of nutrients entering shallow coastal ecosystems. Nutrient loadings from watersheds are the most widespread factor that alters structure and function of receiving aquatic ecosystems. To investigate this coupling of land to marine systems, we are studying a series of subwatersheds of Waquoit Bay that differ in degree of urbanization and hence are exposed to widely different nutrient loading rates. The subwatersheds differ in the number of septic tanks and the relative acreage of forests. In the area of our study, groundwater is the major mechanism that transports nutrients to coastal waters. Although there is some attenuation of nutrient concentrations within the aquifer or at the sediment-water interface, in urbanized areas there are significant increases in the nutrient content of groundwater arriving at the shore’s edge. The groundwater seeps or flows through the sediment-water boundary, and sufficient groundwater-borne nutrients (nitrogen in particular) traverse the sediment-water boundary to cause significant changes in the aquatic ecosystem. These loading-dependent alterations include increased nutrients in water, greater primary production by phytoplankton, and increased macroaglal biomass and growth (mediated by a suite of physiological responses to abundance of nutrients). The increased macroalgal biomass dominates the bay ecosystem through second- or third-order effects such as alterations of nutrient status of water columns and increasing frequency of anoxic events. The increases in seaweeds have decreased the areas covered by eelgrass habitats. The change in habitat type, plus the increased frequency of anoxic events, change the composition of the benthic fauna. The data make evident the importance of bottom-up control in shallow coastal food webs. The coupling of land to sea by groundwater-borne nutrient transport is mediated by a complex series of steps; the cascade of processes make it unlikely to find a one-to-one relation between land use and conditions in the aquatic ecosystem. Study of the process and synthesis by appropriate models may provide a way to deal with the complexities of the coupling.","container-title":"Estuaries","DOI":"10.2307/1352389","issue":"4","journalAbbreviation":"Estuaries","language":"en","license":"1992 Estuarine Research Federation","note":"Company: Springer\nDistributor: Springer\nInstitution: Springer\nLabel: Springer\nnumber: 4\npublisher: Springer-Verlag","page":"443-457","source":"link-springer-com.ezproxy.library.wisc.edu","title":"Couplings of watersheds and coastal waters: Sources and consequences of nutrient enrichment in Waquoit Bay, Massachusetts","title-short":"Couplings of watersheds and coastal waters","volume":"15","author":[{"family":"Valiela","given":"Ivan"},{"family":"Foreman","given":"Kenneth"},{"family":"LaMontagne","given":"Michael"},{"family":"Hersh","given":"Douglas"},{"family":"Costa","given":"Joseph"},{"family":"Peckol","given":"Paulette"},{"family":"DeMeo-Andreson","given":"Barbara"},{"family":"D’Avanzo","given":"Charlene"},{"family":"Babione","given":"Michele"},{"family":"Sham","given":"Chi-Ho"},{"family":"Brawley","given":"John"},{"family":"Lajtha","given":"Kate"}],"issued":{"date-parts":[["1992",12,1]]}}}],"schema":"https://github.com/citation-style-language/schema/raw/master/csl-citation.json"} </w:instrText>
      </w:r>
      <w:r w:rsidR="009F7414">
        <w:fldChar w:fldCharType="separate"/>
      </w:r>
      <w:r w:rsidR="00263666" w:rsidRPr="00263666">
        <w:rPr>
          <w:vertAlign w:val="superscript"/>
        </w:rPr>
        <w:t>21,22</w:t>
      </w:r>
      <w:r w:rsidR="009F7414">
        <w:fldChar w:fldCharType="end"/>
      </w:r>
      <w:r>
        <w:t>, but in situ, continental-scale comparative studies are relatively rare. Observations of environmental conditions and associated ecological processes from individual estuaries</w:t>
      </w:r>
      <w:r w:rsidR="009F7414">
        <w:fldChar w:fldCharType="begin"/>
      </w:r>
      <w:r w:rsidR="00E7469F">
        <w:instrText xml:space="preserve"> ADDIN ZOTERO_ITEM CSL_CITATION {"citationID":"JWtGRd8J","properties":{"formattedCitation":"\\super 23\\uc0\\u8211{}26\\nosupersub{}","plainCitation":"23–26","noteIndex":0},"citationItems":[{"id":3121,"uris":["http://zotero.org/groups/4909891/items/2S482XIZ"],"itemData":{"id":3121,"type":"article-journal","abstract":"The response of estuarine ecosystems to long-term changes in external forcing is strongly mediated by interactions between the biogeochemical cycling of carbon, oxygen, and inorganic nutrients. Although long-term changes in estuaries are often assessed at the annual scale, phytoplankton biomass, dissolved oxygen concentrations, and biogeochemical rate processes have strong seasonal cycles at temperate latitudes. Thus, changes in the seasonal timing, or phenology, of these key processes can reveal important features of long-term change and help clarify the nature of coupling between carbon, oxygen, and nutrient cycles. Changes in the phenology of estuarine processes may be difficult to assess, however, because many organisms are mobile and migratory, key primary and secondary producers have relatively rapid physiological turnover rates, sampling in time and space is often limited, and physical processes may dominate variability. To overcome these challenges, we have analyzed a 32-year record (1985–2016) of relatively frequent and consistent measurements of chlorophyll-a, dissolved oxygen, nitrogen, and physical drivers to understand long-term change in Chesapeake Bay. Using a suite of metrics that directly test for altered phenology, we quantified changes in the seasonal timing of key biogeochemical events, which allowed us to illustrate spatially- and seasonally-dependent shifts in the magnitude of linked biogeochemical parameters. Specifically, we found that a modest reduction in nitrate input was linked to a suppression of spring phytoplankton biomass in seaward Bay regions. This was, in turn, associated with an earlier breakup in hypoxia and decline in late-summer NH4+ accumulation in seaward waters. In contrast, we observed an increase in winter phytoplankton biomass in landward regions, which was associated with elevated early summer hypoxic volumes and NH4+ accumulation. Seasonal shifts in oxygen depletion and NH4+ accumulation are consistent with reduced nitrogen inputs, spatial patterns of chlorophyll-a, and increases in temperature. In addition, these temperature increases have likely elevated rates of organic matter degradation, thus “speeding-up” the typical seasonal cycle. The causes for the recent landward shift in phytoplankton biomass and NH4+ accumulation are less clear; however, these altered patterns are analyzed here and discussed in terms of numerous physical, climatic, and biological changes in the estuary.","container-title":"Frontiers in Marine Science","ISSN":"2296-7745","page":"114","source":"Frontiers","title":"Nutrient- and climate-induced shifts in the phenology of linked biogeochemical cycles in a temperate estuary","volume":"5","author":[{"family":"Testa","given":"Jeremy M."},{"family":"Murphy","given":"Rebecca R."},{"family":"Brady","given":"Damian C."},{"family":"Kemp","given":"William M."}],"issued":{"date-parts":[["2018"]]}},"label":"page"},{"id":5211,"uris":["http://zotero.org/groups/4909891/items/WZ36VHFQ"],"itemData":{"id":5211,"type":"article-journal","container-title":"Estuarine, Coastal and Shelf Science","DOI":"10.1016/j.ecss.2024.108937","ISSN":"02727714","journalAbbreviation":"Estuarine, Coastal and Shelf Science","language":"en","page":"108937","source":"DOI.org (Crossref)","title":"20-year water quality analysis reveals spatial variability and long-term changes at North Carolina's Masonboro Island National Estuarine Research Reserve","volume":"309","author":[{"family":"Brown","given":"Colleen N."},{"family":"Toothman","given":"Byron R."},{"family":"Mallin","given":"Michael A."}],"issued":{"date-parts":[["2024",12]]}}},{"id":3044,"uris":["http://zotero.org/groups/4909891/items/ZECNMA6V"],"itemData":{"id":3044,"type":"article-journal","abstract":"Long-term ecological time series provide a unique perspective on the emergent properties of ecosystems. In aquatic systems, phytoplankton form the base of the food web and their biomass, measured as the concentration of the photosynthetic pigment chlorophyll a (chl a), is an indicator of ecosystem quality. We analyzed temporal trends in chl a from the Long-Term Plankton Time Series in Narragansett Bay, Rhode Island, USA, a temperate estuary experiencing long-term warming and changing anthropogenic nutrient inputs. Dynamic linear models were used to impute and model environmental variables (1959 to 2019) and chl a concentrations (1968 to 2019). A long-term chl a decrease was observed with an average decline in the cumulative annual chl a concentration of 49% and a marked decline of 57% in winter-spring bloom magnitude. The long-term decline in chl a concentration was directly and indirectly associated with multiple environmental factors that are impacted by climate change (e.g., warming temperatures, water column stratification, reduced nutrient concentrations) indicating the importance of accounting for regional climate change effects in ecosystem-based management. Analysis of seasonal phenology revealed that the winter–spring bloom occurred earlier, at a rate of 4.9 ± 2.8 d decade−1. Finally, the high degree of temporal variation in phytoplankton biomass observed in Narragansett Bay appears common among estuaries, coasts, and open oceans. The commonality among these marine ecosystems highlights the need to maintain a robust set of phytoplankton time series in the coming decades to improve signal-to-noise ratios and identify trends in these highly variable environments.","container-title":"Proceedings of the National Academy of Sciences","DOI":"10.1073/pnas.2311086121","issue":"21","note":"publisher: Proceedings of the National Academy of Sciences","page":"e2311086121","source":"pnas.org (Atypon)","title":"Long-term declines in chlorophyll a and variable phenology revealed by a 60-year estuarine plankton time series","volume":"121","author":[{"family":"Thibodeau","given":"Patricia S."},{"family":"Puggioni","given":"Gavino"},{"family":"Strock","given":"Jacob"},{"family":"Borkman","given":"David G."},{"family":"Rynearson","given":"Tatiana A."}],"issued":{"date-parts":[["2024",5,21]]}}},{"id":5222,"uris":["http://zotero.org/groups/4909891/items/2GYBKDHW"],"itemData":{"id":5222,"type":"article-journal","abstract":"Tracking symptoms of eutrophication over time with multiple lines of evidence provides critical information to support environmental management and restoration efforts. For this case study of the Greater Charlotte Harbor estuary system in southwest Florida (USA), we assembled and curated 22 years of monthly water quality data from a spatially stratified random sampling design; estimated trends in annual mean concentrations of nitrogen, phosphorus, and chlorophyll-a across 13 monitoring strata over a sliding 5-year window between 2000 and 2021; identified hot spots where annual mean concentrations were increasing or elevated between 2017 and 2021, relative to stratum-specific thresholds informed by regulatory criteria; and summarized concurrent data from long-term surveys of macroalgal abundance and seagrass acreage. The water quality trend analysis methodology, based on generalized additive models (GAMs), captured seasonality and nonlinear inter-annual tendencies while accounting for uncertainty. Throughout the system, concentrations of total nitrogen increased and exceeded stratum-specific thresholds during the 2010 decade, while concentrations of total phosphorus and chlorophyll-a typically decreased to levels near or below thresholds. Low concentrations of inorganic nitrogen fractions indicated rapid biological assimilation consistent with eutrophication, while low chlorophyll-a concentrations indicated that nitrogen enrichment did not translate into excessive phytoplankton production. Instead, macroalgal proliferation and substantial seagrass losses were observed following Hurricane Irma (September 2017). We speculate that nitrogen enrichment during the 2010s increased the system’s vulnerability to Irma’s effects and helped tip the system toward these profound ecological changes. This work provides a broadly applicable framework for documenting and evaluating symptoms of eutrophication in estuaries.","container-title":"Estuaries and Coasts","DOI":"10.1007/s12237-025-01488-2","ISSN":"1559-2731","issue":"2","journalAbbreviation":"Estuaries and Coasts","language":"en","page":"56","source":"Springer Link","title":"Water Quality Trends and Eutrophication Indicators in a Large Subtropical Estuary: A Case Study of the Greater Charlotte Harbor System in Southwest Florida","title-short":"Water Quality Trends and Eutrophication Indicators in a Large Subtropical Estuary","volume":"48","author":[{"family":"Medina","given":"M."},{"family":"Beck","given":"M. W."},{"family":"Hecker","given":"J."},{"family":"Iadevaia","given":"N."},{"family":"Moody","given":"B."},{"family":"Anastasiou","given":"C."},{"family":"Tomasko","given":"D."},{"family":"Milbrandt","given":"E. C."},{"family":"Kaplan","given":"D."},{"family":"Angelini","given":"C."}],"issued":{"date-parts":[["2025",1,25]]}}}],"schema":"https://github.com/citation-style-language/schema/raw/master/csl-citation.json"} </w:instrText>
      </w:r>
      <w:r w:rsidR="009F7414">
        <w:fldChar w:fldCharType="separate"/>
      </w:r>
      <w:r w:rsidR="00E7469F" w:rsidRPr="00E7469F">
        <w:rPr>
          <w:vertAlign w:val="superscript"/>
        </w:rPr>
        <w:t>23–26</w:t>
      </w:r>
      <w:r w:rsidR="009F7414">
        <w:fldChar w:fldCharType="end"/>
      </w:r>
      <w:r>
        <w:t xml:space="preserve"> or regional assessments</w:t>
      </w:r>
      <w:r w:rsidR="009F7414">
        <w:fldChar w:fldCharType="begin"/>
      </w:r>
      <w:r w:rsidR="00E7469F">
        <w:instrText xml:space="preserve"> ADDIN ZOTERO_ITEM CSL_CITATION {"citationID":"F8OIpwQT","properties":{"formattedCitation":"\\super 18,27\\nosupersub{}","plainCitation":"18,27","noteIndex":0},"citationItems":[{"id":5209,"uris":["http://zotero.org/groups/4909891/items/DY34UUJW"],"itemData":{"id":5209,"type":"article-journal","abstract":"Abstract \n             \n              Climate change is impacting ecosystems worldwide. Estuaries are diverse and important aquatic ecosystems; and yet until now we have lacked information on the response of estuaries to climate change. Here we present data from a twelve-year monitoring program, involving 6200 observations of 166 estuaries along &gt;1100 kilometres of the Australian coastline encompassing all estuary morphologies. Estuary temperatures increased by 2.16 °C on average over 12 years, at a rate of 0.2 °C year \n              −1 \n              , with waters acidifying at a rate of 0.09 pH units and freshening at 0.086 PSU year \n              −1 \n              . The response of estuaries to climate change is dependent on their morphology. Lagoons and rivers are warming and acidifying at the fastest rate because of shallow average depths and limited oceanic exchange. The changes measured are an order of magnitude faster than predicted by global ocean and atmospheric models, indicating that existing global models may not be useful to predict change in estuaries.","container-title":"Nature Communications","DOI":"10.1038/s41467-020-15550-z","ISSN":"2041-1723","issue":"1","journalAbbreviation":"Nat Commun","language":"en","page":"1803","source":"DOI.org (Crossref)","title":"Climate change rapidly warms and acidifies Australian estuaries","volume":"11","author":[{"family":"Scanes","given":"Elliot"},{"family":"Scanes","given":"Peter R."},{"family":"Ross","given":"Pauline M."}],"issued":{"date-parts":[["2020",4,14]]}}},{"id":5363,"uris":["http://zotero.org/groups/4909891/items/XSU752ZC"],"itemData":{"id":5363,"type":"article-journal","abstract":"Due to their location at the intersection of marine and freshwater ecosystems, estuaries are subject to the impacts of global change from both the ocean and land. Recent evidence has demonstrated numerous changes to environmental conditions within estuarine ecosystems, from increasing temperatures to changes in primary production, among others. We utilized long-term, high-temporal-resolution data on water temperature, salinity, dissolved oxygen, and chlorophyll-a concentrations in 3 National Estuarine Research Reserves in the southeast United States to characterize trends and seasonal drivers of estuarine water quality. We document spatiotemporal variability in long-term trends and seasonal patterns, with ubiquitous increases in water temperature over our study period (1995–2022) mainly driven by changes during winter months (December to February), concurrent with slight reductions in dissolved oxygen through time. We also document strong spatiotemporal variability in trends in salinity and chlorophyll-a concentration both across and within estuaries. Understanding the changes in biophysical conditions in estuarine ecosystems is critical to ensure our ability to predict the ecosystem functions and services estuaries can provide as climate conditions continue to change.","container-title":"Ocean-Land-Atmosphere Research","DOI":"10.34133/olar.0070","note":"publisher: American Association for the Advancement of Science","page":"0070","source":"spj.science.org (Atypon)","title":"Environmental Conditions in Estuaries of the Southeast United States: Long-Term Trends and Seasonal Drivers","title-short":"Environmental Conditions in Estuaries of the Southeast United States","volume":"3","author":[{"family":"Mallick","given":"Nayan"},{"family":"Dunn","given":"Robert P."}],"issued":{"date-parts":[["2024",11,11]]}}}],"schema":"https://github.com/citation-style-language/schema/raw/master/csl-citation.json"} </w:instrText>
      </w:r>
      <w:r w:rsidR="009F7414">
        <w:fldChar w:fldCharType="separate"/>
      </w:r>
      <w:r w:rsidR="00E7469F" w:rsidRPr="00E7469F">
        <w:rPr>
          <w:vertAlign w:val="superscript"/>
        </w:rPr>
        <w:t>18,27</w:t>
      </w:r>
      <w:r w:rsidR="009F7414">
        <w:fldChar w:fldCharType="end"/>
      </w:r>
      <w:r>
        <w:t>, while highly informative, have limited broad-scale application due to the diversity in estuary attributes across continental scales. Large-scale assessments (e.g., national, continental, and global) of estuarine eutrophication have focused on qualitative syntheses or remotely sensed data</w:t>
      </w:r>
      <w:r w:rsidR="009F7414">
        <w:fldChar w:fldCharType="begin"/>
      </w:r>
      <w:r w:rsidR="00F83671">
        <w:instrText xml:space="preserve"> ADDIN ZOTERO_ITEM CSL_CITATION {"citationID":"8BVPbY2l","properties":{"formattedCitation":"\\super 11,28,29\\nosupersub{}","plainCitation":"11,28,29","noteIndex":0},"citationItems":[{"id":3238,"uris":["http://zotero.org/groups/4909891/items/U7LLSF5J"],"itemData":{"id":3238,"type":"article-journal","abstract":"Phytoplankton blooms in coastal oceans can be beneficial to coastal fisheries production and ecosystem function, but can also cause major environmental problems(1,2)-yet detailed characterizations of bloom incidence and distribution are not available worldwide. Here we map daily marine coastal algal blooms between 2003 and 2020 using global satellite observations at 1-km spatial resolution. We found that algal blooms occurred in 126 out of the 153 coastal countries examined. Globally, the spatial extent (+13.2%) and frequency (+59.2%) of blooms increased significantly (P &lt; 0.05) over the study period, whereas blooms weakened in tropical and subtropical areas of the Northern Hemisphere. We documented the relationship between the bloom trends and ocean circulation, and identified the stimulatory effects of recent increases in sea surface temperature. Our compilation of daily mapped coastal phytoplankton blooms provides the basis for global assessments of bloom risks and benefits, and for the formulation or evaluation of management or policy actions.","container-title":"NATURE","DOI":"10.1038/s41586-023-05760-y","ISSN":"0028-0836, 1476-4687","issue":"7951","journalAbbreviation":"Nature","language":"English","note":"number-of-pages: 23\npublisher-place: Berlin\npublisher: Nature Portfolio\nWeb of Science ID: WOS:000971761700014","page":"280-+","source":"Clarivate Analytics Web of Science","title":"Coastal phytoplankton blooms expand and intensify in the 21st century","volume":"615","author":[{"family":"Dai","given":"Yanhui"},{"family":"Yang","given":"Shangbo"},{"family":"Zhao","given":"Dan"},{"family":"Hu","given":"Chuanmin"},{"family":"Xu","given":"Wang"},{"family":"Anderson","given":"Donald M."},{"family":"Li","given":"Yun"},{"family":"Song","given":"Xiao-Peng"},{"family":"Boyce","given":"Daniel G."},{"family":"Gibson","given":"Luke"},{"family":"Zheng","given":"Chunmiao"},{"family":"Feng","given":"Lian"}],"issued":{"date-parts":[["2023",3,9]]}}},{"id":3235,"uris":["http://zotero.org/groups/4909891/items/MVC3PSCC"],"itemData":{"id":3235,"type":"article-journal","abstract":"An updated assessment of nutrient related impacts in US estuaries was completed in 2007. This assessment evaluates three components for each estuary: the influencing factors (e.g. land use, nutrient loads), the overall eutrophic condition (e.g. chlorophyll a, presence of nuisance/toxic algae and macroalgae, extent of dissolved oxygen problems, loss of submerged aquatic vegetation), and future outlook. Eutrophication is a widespread problem with 65% of assessed systems showing moderate to high level problems. The most impacted region was the mid-Atlantic. The majority of estuaries assessed, with the exception of North Atlantic systems (Cape Cod north to Maine), are highly influenced by human related activities that contribute to land-based nutrient loads. Conditions were predicted to worsen in 65% and to improve in 19% of the assessed estuaries in the future. Analysis of the extent of change from the early 1990s to the early 2000s, for those systems for which sufficient data were available, shows that conditions mostly remained the same (32 of 58 systems) though changes were observed in several smaller systems; 13 systems improved and 13 systems worsened. Chlorophyll a and HAB impacts have increased in the mid-Atlantic region, the only region with data adequate for comparison. These symptoms are more prevalent in systems with longer residence times, such as coastal lagoons. The successful restoration of seagrass in Tampa Bay is encouraging though future management to sustain the recovery will be difficult given expected population increases. This national assessment illustrates the need for coordinated and integrated action that balances management action, efficient monitoring to assess the effectiveness of the management, focused research, and a communication campaign aimed at engaging the broader community.","collection-title":"HABs and Eutrophication","container-title":"Harmful Algae","DOI":"10.1016/j.hal.2008.08.028","ISSN":"1568-9883","issue":"1","journalAbbreviation":"Harmful Algae","page":"21-32","source":"ScienceDirect","title":"Effects of nutrient enrichment in the nation's estuaries: A decade of change","title-short":"Effects of nutrient enrichment in the nation's estuaries","volume":"8","author":[{"family":"Bricker","given":"S. B."},{"family":"Longstaff","given":"B."},{"family":"Dennison","given":"W."},{"family":"Jones","given":"A."},{"family":"Boicourt","given":"K."},{"family":"Wicks","given":"C."},{"family":"Woerner","given":"J."}],"issued":{"date-parts":[["2008",12,1]]}}},{"id":3047,"uris":["http://zotero.org/groups/4909891/items/LK729DIL"],"itemData":{"id":3047,"type":"article-journal","abstract":"Water temperature responses to climate change may vary across Earth’s estuaries. To understand how climate change inﬂuences estuarine surface water temperature, we need global, long-term records of estuarine temperature. Here, we generated surface water temperature data over 1060 estuaries globally using Landsat 5, 7, and 8 from 1985 to 2022 and compared water warming rates with local air temperature warming rates. Forty-seven percent of Earth’s estuaries are warming, with a global average warming rate of 0.070 Æ 0.004 C yrÀ1 (median = 0.060 C yrÀ1). Estuaries at higher latitudes showed rapid warming. A 1 C increase in air temperature could lead to a 0.81 C increase in estuarine surface water warming and 1.3 C increase in estuaries above 60.5 N. We inferred the potential inﬂuences over estuarine warming based on distinct global spatial patterns in water and air warming and discussed the effects of warming water temperature on estuarine metabolism and water quality.","container-title":"Limnology and Oceanography Letters","DOI":"10.1002/lol2.10389","ISSN":"2378-2242, 2378-2242","journalAbbreviation":"Limnol Oceanogr Letters","language":"en","page":"lol2.10389","source":"DOI.org (Crossref)","title":"Widespread warming of Earth's estuaries","author":[{"family":"Prum","given":"Punwath"},{"family":"Harris","given":"Lora"},{"family":"Gardner","given":"John"}],"issued":{"date-parts":[["2024",4,4]]}}}],"schema":"https://github.com/citation-style-language/schema/raw/master/csl-citation.json"} </w:instrText>
      </w:r>
      <w:r w:rsidR="009F7414">
        <w:fldChar w:fldCharType="separate"/>
      </w:r>
      <w:r w:rsidR="00F83671" w:rsidRPr="00F83671">
        <w:rPr>
          <w:vertAlign w:val="superscript"/>
        </w:rPr>
        <w:t>11,28,29</w:t>
      </w:r>
      <w:r w:rsidR="009F7414">
        <w:fldChar w:fldCharType="end"/>
      </w:r>
      <w:r>
        <w:t>. While these data types are critical to estimate spatial patterns at broad scales, they suffer from observation bias and interpretation, coarse or limited resolution and quality (e.g., gaps in time-series coverage), mismatch in time and space leading to missed events, pixel bleed and bottom reflectance in small or shallow estuaries</w:t>
      </w:r>
      <w:r w:rsidR="008C7F8C">
        <w:fldChar w:fldCharType="begin"/>
      </w:r>
      <w:r w:rsidR="00F83671">
        <w:instrText xml:space="preserve"> ADDIN ZOTERO_ITEM CSL_CITATION {"citationID":"qPv2nsim","properties":{"formattedCitation":"\\super 30\\nosupersub{}","plainCitation":"30","noteIndex":0},"citationItems":[{"id":5210,"uris":["http://zotero.org/groups/4909891/items/JNZ9IBSU"],"itemData":{"id":5210,"type":"article-journal","container-title":"Journal of Environmental Management","DOI":"10.1016/j.jenvman.2018.03.058","ISSN":"03014797","journalAbbreviation":"Journal of Environmental Management","language":"en","page":"939-950","source":"DOI.org (Crossref)","title":"A novel framework for the use of remote sensing for monitoring catchments at continental scales","volume":"217","author":[{"family":"Bugnot","given":"A.B."},{"family":"Lyons","given":"M.B."},{"family":"Scanes","given":"P."},{"family":"Clark","given":"G.F."},{"family":"Fyfe","given":"S.K."},{"family":"Lewis","given":"A."},{"family":"Johnston","given":"E.L."}],"issued":{"date-parts":[["2018",7]]}}}],"schema":"https://github.com/citation-style-language/schema/raw/master/csl-citation.json"} </w:instrText>
      </w:r>
      <w:r w:rsidR="008C7F8C">
        <w:fldChar w:fldCharType="separate"/>
      </w:r>
      <w:r w:rsidR="00F83671" w:rsidRPr="00F83671">
        <w:rPr>
          <w:vertAlign w:val="superscript"/>
        </w:rPr>
        <w:t>30</w:t>
      </w:r>
      <w:r w:rsidR="008C7F8C">
        <w:fldChar w:fldCharType="end"/>
      </w:r>
      <w:r>
        <w:t xml:space="preserve">, and lack of finer-scale ground-truthing. Conversely, in-situ data collected at high spatial and </w:t>
      </w:r>
      <w:r>
        <w:t>temporal resolutions provides objective, replicable, and high-integrity measurements that enable the characterization of disruptive events and sustained trends in these systems.</w:t>
      </w:r>
    </w:p>
    <w:p w14:paraId="166B6B6E" w14:textId="3C983049" w:rsidR="008D47BF" w:rsidRDefault="00FB35A1">
      <w:pPr>
        <w:spacing w:before="240" w:after="240" w:line="480" w:lineRule="auto"/>
        <w:ind w:firstLine="720"/>
      </w:pPr>
      <w:r>
        <w:t>The U.S. National Estuarine Research Reserve System (NERRS) System-Wide Monitoring Program (SWMP) was designed to quantify short-term variability and long-term ecosystem change within a network of 30 coastal locations (</w:t>
      </w:r>
      <w:proofErr w:type="spellStart"/>
      <w:r>
        <w:t>ie</w:t>
      </w:r>
      <w:proofErr w:type="spellEnd"/>
      <w:r>
        <w:t>., reserves) around the United States, including Hawaii, Alaska, and Puerto Rico</w:t>
      </w:r>
      <w:r w:rsidR="008C7F8C">
        <w:fldChar w:fldCharType="begin"/>
      </w:r>
      <w:r w:rsidR="00F83671">
        <w:instrText xml:space="preserve"> ADDIN ZOTERO_ITEM CSL_CITATION {"citationID":"M4hURgvp","properties":{"formattedCitation":"\\super 5,31\\uc0\\u8211{}33\\nosupersub{}","plainCitation":"5,31–33","noteIndex":0},"citationItems":[{"id":5332,"uris":["http://zotero.org/groups/4909891/items/NPXGL8QJ"],"itemData":{"id":5332,"type":"article-journal","container-title":"Journal of Coastal Research","DOI":"10.2112/SI45-001.1","ISSN":"0749-0208, 1551-5036","journalAbbreviation":"Journal of Coastal Research","language":"en","page":"1-8","source":"DOI.org (Crossref)","title":"NERRS Research and Monitoring Initiatives","volume":"10045","author":[{"family":"Kennish","given":"Michael J."}],"issued":{"date-parts":[["2004",9]]}},"label":"page"},{"id":3026,"uris":["http://zotero.org/groups/4909891/items/XPLZK4VW"],"itemData":{"id":3026,"type":"chapter","container-title":"Coastal Ocean Observing Systems","ISBN":"978-0-12-802022-7","language":"en","note":"DOI: 10.1016/B978-0-12-802022-7.00021-3","page":"392-415","publisher":"Elsevier","source":"DOI.org (Crossref)","title":"System-Wide Monitoring Program of the National Estuarine Research Reserve System","URL":"https://linkinghub.elsevier.com/retrieve/pii/B9780128020227000213","author":[{"family":"Buskey","given":"Edward J."},{"family":"Bundy","given":"Marie"},{"family":"Ferner","given":"Matthew C."},{"family":"Porter","given":"Dwayne E."},{"family":"Reay","given":"William G."},{"family":"Smith","given":"Erik"},{"family":"Trueblood","given":"Dwight"}],"accessed":{"date-parts":[["2023",1,11]]},"issued":{"date-parts":[["2015"]]}}},{"id":5189,"uris":["http://zotero.org/groups/4909891/items/LKSCS6KS"],"itemData":{"id":5189,"type":"article-journal","abstract":"Long-term research and monitoring programs are critical to our understanding of ecosystem processes. Although short-term studies are one effective method for scientific investigations, they cannot elucidate the role of medium to long-term cycles and lag effects in ecosystem processes, limiting our ability to interpret trends and interactions among processes. Because funding for environmental sciences is inherently limited, and work that addresses current societal needs is often prioritized over basic research and monitoring efforts, the design of long-term studies needs to be creative and intentional. This will allow it to address relevant and pressing issues to remain competitive for funding while also being useful for conducting basic and applied research across a broad range of topics. We use prior studies from the U.S. National Estuarine Research Reserve System's System-Wide Monitoring Program to illustrate the value of long-term studies and demonstrate how they can be designed to directly address management needs, advance our fundamental ecological understanding of aquatic ecosystems, and better serve our communities.","container-title":"Journal of Geophysical Research: Biogeosciences","DOI":"10.1029/2024JG008630","ISSN":"2169-8961","issue":"4","language":"en","license":"© 2025 The Author(s).","note":"_eprint: https://onlinelibrary.wiley.com/doi/pdf/10.1029/2024JG008630","page":"e2024JG008630","source":"Wiley Online Library","title":"Advancing estuarine science and management through long-term research and monitoring in the U.S. National Estuarine Research Reserve System","volume":"130","author":[{"family":"Reinl","given":"Kaitlin L."},{"family":"Dunn","given":"Robert P."},{"family":"Kinkade","given":"Christopher"},{"family":"Cressman","given":"Kimberly"}],"issued":{"date-parts":[["2025"]]}}},{"id":5333,"uris":["http://zotero.org/groups/4909891/items/ILAC2PJM"],"itemData":{"id":5333,"type":"article-journal","container-title":"Coastal Management","DOI":"10.1080/089207501750057301","ISSN":"0892-0753, 1521-0421","issue":"1","journalAbbreviation":"Coastal Management","language":"en","page":"1-17","source":"DOI.org (Crossref)","title":"The National Estuarine Research Reserves Program to Monitor and Preserve Estuarine Waters","volume":"29","author":[{"family":"Wenner","given":"Elizabeth"},{"family":"Geist","given":"Maggie"}],"issued":{"date-parts":[["2001",1]]}}}],"schema":"https://github.com/citation-style-language/schema/raw/master/csl-citation.json"} </w:instrText>
      </w:r>
      <w:r w:rsidR="008C7F8C">
        <w:fldChar w:fldCharType="separate"/>
      </w:r>
      <w:r w:rsidR="00F83671" w:rsidRPr="00F83671">
        <w:rPr>
          <w:vertAlign w:val="superscript"/>
        </w:rPr>
        <w:t>5,31–33</w:t>
      </w:r>
      <w:r w:rsidR="008C7F8C">
        <w:fldChar w:fldCharType="end"/>
      </w:r>
      <w:r>
        <w:t>. SWMP data have previously been utilized to characterize spatial and temporal patterns in water quality</w:t>
      </w:r>
      <w:r w:rsidR="008C7F8C">
        <w:fldChar w:fldCharType="begin"/>
      </w:r>
      <w:r w:rsidR="00F83671">
        <w:instrText xml:space="preserve"> ADDIN ZOTERO_ITEM CSL_CITATION {"citationID":"80z2rpZB","properties":{"formattedCitation":"\\super 34\\uc0\\u8211{}36\\nosupersub{}","plainCitation":"34–36","noteIndex":0},"citationItems":[{"id":3025,"uris":["http://zotero.org/groups/4909891/items/GZCZ3LSI"],"itemData":{"id":3025,"type":"article-journal","abstract":"BUZZELLI, C.; AKMAN, O.; BUCK, T.; KOEPFLER, E.; MORRIS, J., and LEWITUS, A., 2004. Relationships among Water Quality Parameters from the North Inlet–Winyah Bay National Estuarine Research Reserve, South Carolina. Journal of Coastal Research, SI(45), 59–74. West Palm Beach (Florida), ISSN 0749-0208.","container-title":"Journal of Coastal Research","DOI":"10.2112/SI45-059.1","ISSN":"0749-0208, 1551-5036","journalAbbreviation":"Journal of Coastal Research","language":"en","page":"59-74","source":"DOI.org (Crossref)","title":"Relationships among Water-Quality Parameters from the North Inlet–Winyah Bay National Estuarine Research Reserve, South Carolina","volume":"10045","author":[{"family":"Buzzelli","given":"Christopher"},{"family":"Akman","given":"Olcay"},{"family":"Buck","given":"Tracy"},{"family":"Koepfler","given":"Eric"},{"family":"Morris","given":"James"},{"family":"Lewitus","given":"Alan"}],"issued":{"date-parts":[["2004",9]]}}},{"id":3016,"uris":["http://zotero.org/groups/4909891/items/T3IB5SFM"],"itemData":{"id":3016,"type":"article-journal","abstract":"I WENNER, E.; .SANGER, D., AHENDT. M., HOLLAND, A.F,. and CHEN, Y., 2004. Variability in Dissolved Oxygen and Olhtr Water-Quality Variables Within the National Btituarine Research Reserve System. Journal nfCoaslril Reneanh, SIU.I), 17-38. Weil Palm Benrh (Floridal, ISSN 0749-0208.","container-title":"Journal of Coastal Research","DOI":"10.2112/SI45-017.1","ISSN":"0749-0208, 1551-5036","journalAbbreviation":"Journal of Coastal Research","language":"en","page":"17-38","source":"DOI.org (Crossref)","title":"Variability in Dissolved Oxygen and Other Water-Quality Variables Within the National Estuarine Research Reserve System","volume":"10045","author":[{"family":"Wenner","given":"Elizabeth"},{"family":"Sanger","given":"Denise"},{"family":"Arendt","given":"Michael"},{"family":"Holland","given":"A. Frederick"},{"family":"Chen","given":"Yian"}],"issued":{"date-parts":[["2004",9]]}}},{"id":5329,"uris":["http://zotero.org/groups/4909891/items/8TITJKM2"],"itemData":{"id":5329,"type":"article-journal","container-title":"Estuaries and Coasts","DOI":"10.1007/s12237-023-01255-1","ISSN":"1559-2723, 1559-2731","issue":"1","journalAbbreviation":"Estuaries and Coasts","language":"en","page":"18-31","source":"DOI.org (Crossref)","title":"Quantifying Disturbance and Recovery in Estuaries: Tropical Cyclones and High-Frequency Measures of Oxygen and Salinity","title-short":"Quantifying Disturbance and Recovery in Estuaries","volume":"47","author":[{"family":"Buelo","given":"C. D."},{"family":"Besterman","given":"A. F."},{"family":"Walter","given":"J. A."},{"family":"Pace","given":"M. L."},{"family":"Ha","given":"D. T."},{"family":"Tassone","given":"S. J."}],"issued":{"date-parts":[["2024",1]]}}}],"schema":"https://github.com/citation-style-language/schema/raw/master/csl-citation.json"} </w:instrText>
      </w:r>
      <w:r w:rsidR="008C7F8C">
        <w:fldChar w:fldCharType="separate"/>
      </w:r>
      <w:r w:rsidR="00F83671" w:rsidRPr="00F83671">
        <w:rPr>
          <w:vertAlign w:val="superscript"/>
        </w:rPr>
        <w:t>34–36</w:t>
      </w:r>
      <w:r w:rsidR="008C7F8C">
        <w:fldChar w:fldCharType="end"/>
      </w:r>
      <w:r>
        <w:t>, investigate the importance of autotrophic and heterotrophic processes</w:t>
      </w:r>
      <w:r w:rsidR="008C7F8C">
        <w:fldChar w:fldCharType="begin"/>
      </w:r>
      <w:r w:rsidR="00F83671">
        <w:instrText xml:space="preserve"> ADDIN ZOTERO_ITEM CSL_CITATION {"citationID":"T2vhyTgC","properties":{"formattedCitation":"\\super 37,38\\nosupersub{}","plainCitation":"37,38","noteIndex":0},"citationItems":[{"id":5328,"uris":["http://zotero.org/groups/4909891/items/VDZQLK4D"],"itemData":{"id":5328,"type":"article-journal","container-title":"Estuaries","DOI":"10.1007/BF02803563","ISSN":"0160-8347","issue":"1","journalAbbreviation":"Estuaries","language":"en","license":"http://www.springer.com/tdm","page":"90-101","source":"DOI.org (Crossref)","title":"Factors controlling net ecosystem metabolism in U.S. estuaries","volume":"27","author":[{"family":"Caffrey","given":"Jane M."}],"issued":{"date-parts":[["2004",2]]}}},{"id":3031,"uris":["http://zotero.org/groups/4909891/items/SI9J5Y92"],"itemData":{"id":3031,"type":"article-journal","abstract":"APPLE, J.K.; SMITH, E.M., and BOYD, T.J., 2008. Temperature, salinity, nutrients, and the covariation of bacterial production and chlorophyll-a in estuarine ecosystems. Journal of Coastal Research, SI(55), 59–75. West Palm Beach (Florida), ISSN 0749-0208.","container-title":"Journal of Coastal Research","DOI":"10.2112/SI55-005.1","ISSN":"0749-0208, 1551-5036","journalAbbreviation":"Journal of Coastal Research","language":"en","page":"59-75","source":"DOI.org (Crossref)","title":"Temperature, Salinity, Nutrients, and the Covariation of Bacterial Production and Chlorophyll- &lt;i&gt;a&lt;/i&gt; in Estuarine Ecosystems","volume":"10055","author":[{"family":"Apple","given":"Jude K."},{"family":"Smith","given":"Erik M."},{"family":"Boyd","given":"Thomas J."}],"issued":{"date-parts":[["2008",11]]}}}],"schema":"https://github.com/citation-style-language/schema/raw/master/csl-citation.json"} </w:instrText>
      </w:r>
      <w:r w:rsidR="008C7F8C">
        <w:fldChar w:fldCharType="separate"/>
      </w:r>
      <w:r w:rsidR="00F83671" w:rsidRPr="00F83671">
        <w:rPr>
          <w:vertAlign w:val="superscript"/>
        </w:rPr>
        <w:t>37,38</w:t>
      </w:r>
      <w:r w:rsidR="008C7F8C">
        <w:fldChar w:fldCharType="end"/>
      </w:r>
      <w:r>
        <w:t>, understand mechanisms regulating phytoplankton biomass</w:t>
      </w:r>
      <w:r w:rsidR="002F713E">
        <w:fldChar w:fldCharType="begin"/>
      </w:r>
      <w:r w:rsidR="00F83671">
        <w:instrText xml:space="preserve"> ADDIN ZOTERO_ITEM CSL_CITATION {"citationID":"mekW8dZZ","properties":{"formattedCitation":"\\super 39\\nosupersub{}","plainCitation":"39","noteIndex":0},"citationItems":[{"id":3023,"uris":["http://zotero.org/groups/4909891/items/PWAHIANY"],"itemData":{"id":3023,"type":"article-journal","abstract":"Patterns in phytoplankton biomass are essential to understanding estuarine ecosystem structure and function and are the net result of various gain and loss processes. In this study, patterns in phytoplankton biomass were explored in relation to a suite of potentially regulating factors in a wellflushed, subtropical lagoon, the Matanzas River Estuary (MRE) in northeast Florida. We examined temporal variability in water temperature, light availability, nutrient concentrations, phytoplankton productivity, and phytoplankton standing stock over 8 years (2003–2010) and explored relationships among variables through correlation analysis. Laboratory experiments in the spring and summer of 2009 quantified phytoplankton growth rates, nutrient limitation potential, and zooplankton grazing rates. The potential influence of oyster grazing was also examined by scaling up population metrics and filtration rate estimates. Results indicated that phytoplankton biomass in the study area was relatively low mainly due to a combination of low temperature and light availability in the winter and consistent tidal water exchange and bivalve grazing throughout the year. Relatively low levels of phytoplankton standing stock and small inter-annual variability within the MRE reflect a balance between gain and loss processes which provide a degree of resilience of the system to natural and anthropogenic influences.","container-title":"Estuaries and Coasts","DOI":"10.1007/s12237-013-9613-4","ISSN":"1559-2723, 1559-2731","issue":"5","journalAbbreviation":"Estuaries and Coasts","language":"en","page":"981-996","source":"DOI.org (Crossref)","title":"Factors Controlling Phytoplankton Biomass in a Subtropical Coastal Lagoon: Relative Scales of Influence","title-short":"Factors Controlling Phytoplankton Biomass in a Subtropical Coastal Lagoon","volume":"36","author":[{"family":"Dix","given":"Nicole"},{"family":"Phlips","given":"Edward"},{"family":"Suscy","given":"Peter"}],"issued":{"date-parts":[["2013",9]]}}}],"schema":"https://github.com/citation-style-language/schema/raw/master/csl-citation.json"} </w:instrText>
      </w:r>
      <w:r w:rsidR="002F713E">
        <w:fldChar w:fldCharType="separate"/>
      </w:r>
      <w:r w:rsidR="00F83671" w:rsidRPr="00F83671">
        <w:rPr>
          <w:vertAlign w:val="superscript"/>
        </w:rPr>
        <w:t>39</w:t>
      </w:r>
      <w:r w:rsidR="002F713E">
        <w:fldChar w:fldCharType="end"/>
      </w:r>
      <w:r>
        <w:t>, and quantify the effects of eutrophication</w:t>
      </w:r>
      <w:r w:rsidR="002F713E">
        <w:fldChar w:fldCharType="begin"/>
      </w:r>
      <w:r w:rsidR="00263666">
        <w:instrText xml:space="preserve"> ADDIN ZOTERO_ITEM CSL_CITATION {"citationID":"r7YltPTh","properties":{"formattedCitation":"\\super 12\\nosupersub{}","plainCitation":"12","noteIndex":0},"citationItems":[{"id":3077,"uris":["http://zotero.org/groups/4909891/items/6QAFP2D5"],"itemData":{"id":3077,"type":"article-journal","abstract":"Human land use activities around estuaries can result in high levels of eutrophication. At Elkhorn Slough estuary, a highly eutrophic California estuary, we investigated the effects of impaired water quality on two stress-tolerant estuarine species, a common fish, the staghorn sculpin, Leptocottus armatus and a foundational invertebrate, the Olympia oyster, Ostrea lurida. We caged the two indicator species at six wetlands with different levels of water quality impairment, four of which had restricted tidal flow. We also recorded water quality parameters simultaneously at all sites using YSI sondes, and sampled nutrients and chlorophyll-a monthly, building on the National Estuarine Research Reserve System-wide Monitoring Program. We found that the monitored environmental variables predicted ecological responses by the indicator species. In particular, we found that the duration and severity of hypoxia were negatively correlated with fish survival and oyster growth. Further, our results corroborate previous studies that artificial tidal restriction leads to increased hypoxia stress. We conclude that large diurnal fluctuations in dissolved oxygen and extended nighttime hypoxia can have lethal and sub-lethal effects even on stress-tolerant organisms in the estuary. While laboratory experiments have often shown such effects, it is relatively rare to demonstrate negative effects of oxygen variation with in situ experiments, which provide stakeholders with concrete evidence for impaired water quality at local wetlands. Tidally restricted sites, which experience the largest fluctuations in dissolved oxygen and longest periods of hypoxia, harbor conditions harmful to vertebrates and invertebrates in the estuary. Reversing the anthropogenically induced low oxygen levels, by restoring more natural tidal exchange and by decreasing agricultural runoff, could improve the survival and growth of important estuarine organisms.","container-title":"Estuaries and Coasts","DOI":"10.1007/s12237-016-0169-y","ISSN":"1559-2731","issue":"1","journalAbbreviation":"Estuaries and Coasts","language":"en","page":"89-98","source":"Springer Link","title":"Effects of Hypoxia on Fish Survival and Oyster Growth in a Highly Eutrophic Estuary","volume":"41","author":[{"family":"Jeppesen","given":"Rikke"},{"family":"Rodriguez","given":"Miguel"},{"family":"Rinde","given":"Jenna"},{"family":"Haskins","given":"John"},{"family":"Hughes","given":"Brent"},{"family":"Mehner","given":"Laura"},{"family":"Wasson","given":"Kerstin"}],"issued":{"date-parts":[["2018",1,1]]}}}],"schema":"https://github.com/citation-style-language/schema/raw/master/csl-citation.json"} </w:instrText>
      </w:r>
      <w:r w:rsidR="002F713E">
        <w:fldChar w:fldCharType="separate"/>
      </w:r>
      <w:r w:rsidR="00263666" w:rsidRPr="00263666">
        <w:rPr>
          <w:vertAlign w:val="superscript"/>
        </w:rPr>
        <w:t>12</w:t>
      </w:r>
      <w:r w:rsidR="002F713E">
        <w:fldChar w:fldCharType="end"/>
      </w:r>
      <w:r>
        <w:t xml:space="preserve"> and ocean acidification</w:t>
      </w:r>
      <w:r w:rsidR="002F713E">
        <w:fldChar w:fldCharType="begin"/>
      </w:r>
      <w:r w:rsidR="00F83671">
        <w:instrText xml:space="preserve"> ADDIN ZOTERO_ITEM CSL_CITATION {"citationID":"bi74qMXe","properties":{"formattedCitation":"\\super 40\\nosupersub{}","plainCitation":"40","noteIndex":0},"citationItems":[{"id":3028,"uris":["http://zotero.org/groups/4909891/items/FW37M3J3"],"itemData":{"id":3028,"type":"article-journal","container-title":"Estuaries and Coasts","DOI":"10.1007/s12237-017-0321-3","ISSN":"1559-2723, 1559-2731","issue":"4","journalAbbreviation":"Estuaries and Coasts","language":"en","page":"1102-1117","source":"DOI.org (Crossref)","title":"Quantifying Metabolically Driven pH and Oxygen Fluctuations in US Nearshore Habitats at Diel to Interannual Time Scales","volume":"41","author":[{"family":"Baumann","given":"Hannes"},{"family":"Smith","given":"Erik M."}],"issued":{"date-parts":[["2018",6]]}}}],"schema":"https://github.com/citation-style-language/schema/raw/master/csl-citation.json"} </w:instrText>
      </w:r>
      <w:r w:rsidR="002F713E">
        <w:fldChar w:fldCharType="separate"/>
      </w:r>
      <w:r w:rsidR="00F83671" w:rsidRPr="00F83671">
        <w:rPr>
          <w:vertAlign w:val="superscript"/>
        </w:rPr>
        <w:t>40</w:t>
      </w:r>
      <w:r w:rsidR="002F713E">
        <w:fldChar w:fldCharType="end"/>
      </w:r>
      <w:r>
        <w:t xml:space="preserve">, among others. Given the range of geomorphologies and climatic conditions of the estuaries within the NERRS, the application of standardized methods across all monitored sites, and </w:t>
      </w:r>
      <w:r w:rsidR="002F13A5">
        <w:t xml:space="preserve">time span </w:t>
      </w:r>
      <w:r>
        <w:t>of sample collection</w:t>
      </w:r>
      <w:r>
        <w:t xml:space="preserve"> (i.e., up to 30 years), SWMP is uniquely positioned to address large temporal and spatial-scale questions about the status of estuaries in the United States, trends in eutrophication and hypoxia, and the factors contributing to those trends</w:t>
      </w:r>
      <w:r w:rsidR="002F713E">
        <w:fldChar w:fldCharType="begin"/>
      </w:r>
      <w:r w:rsidR="00F83671">
        <w:instrText xml:space="preserve"> ADDIN ZOTERO_ITEM CSL_CITATION {"citationID":"6MXvLmly","properties":{"formattedCitation":"\\super 41\\nosupersub{}","plainCitation":"41","noteIndex":0},"citationItems":[{"id":5354,"uris":["http://zotero.org/groups/4909891/items/3ANKKPDE"],"itemData":{"id":5354,"type":"dataset","DOI":"https://doi.org/10.25921/vw8a-8031","title":"NOAA National Estuarine Research Reserve (NERR) System-Wide Monitoring Program Meteorological, Water Quality, and Nutrient/Pigment Data from 1994 to 2024 (NCEI Accession 0200366). NOAA National Centers for Environmental Information. Dataset.","author":[{"family":"NOAA National Estuarine Research Reserve System","given":""}],"issued":{"date-parts":[["2019"]]}}}],"schema":"https://github.com/citation-style-language/schema/raw/master/csl-citation.json"} </w:instrText>
      </w:r>
      <w:r w:rsidR="002F713E">
        <w:fldChar w:fldCharType="separate"/>
      </w:r>
      <w:r w:rsidR="00F83671" w:rsidRPr="00F83671">
        <w:rPr>
          <w:vertAlign w:val="superscript"/>
        </w:rPr>
        <w:t>41</w:t>
      </w:r>
      <w:r w:rsidR="002F713E">
        <w:fldChar w:fldCharType="end"/>
      </w:r>
      <w:r>
        <w:t xml:space="preserve">. Here, we document the status of estuarine ecosystems across the NERRS using standardized, </w:t>
      </w:r>
      <w:r>
        <w:t>in</w:t>
      </w:r>
      <w:r w:rsidR="002F13A5">
        <w:t xml:space="preserve"> </w:t>
      </w:r>
      <w:r>
        <w:t>situ</w:t>
      </w:r>
      <w:r>
        <w:t xml:space="preserve"> monitoring data, detail decadal-scale trends in key environmental parameters, and investigate factors contributing to trends in eutrophication and hypoxia. Our analysis brings together &gt; 250 million data points collected from approximately 100 stations for up to three decades, providing an unprecedented investigation of in situ estuarine conditions at a continental scale.</w:t>
      </w:r>
    </w:p>
    <w:p w14:paraId="32051FE5" w14:textId="77777777" w:rsidR="008D47BF" w:rsidRDefault="00FB35A1">
      <w:pPr>
        <w:pStyle w:val="Heading3"/>
      </w:pPr>
      <w:r>
        <w:t>Results &amp; Discussion</w:t>
      </w:r>
    </w:p>
    <w:p w14:paraId="09A5723B" w14:textId="77777777" w:rsidR="008D47BF" w:rsidRDefault="00FB35A1">
      <w:pPr>
        <w:pStyle w:val="Heading4"/>
        <w:rPr>
          <w:i/>
        </w:rPr>
      </w:pPr>
      <w:r>
        <w:rPr>
          <w:i/>
        </w:rPr>
        <w:t>Status of water quality in U.S. estuaries</w:t>
      </w:r>
    </w:p>
    <w:p w14:paraId="2B1BF356" w14:textId="77777777" w:rsidR="008D47BF" w:rsidRDefault="008D47BF"/>
    <w:p w14:paraId="0000002A" w14:textId="56A0385A" w:rsidR="0022022C" w:rsidRDefault="00FB35A1">
      <w:pPr>
        <w:spacing w:line="480" w:lineRule="auto"/>
        <w:ind w:firstLine="720"/>
      </w:pPr>
      <w:r>
        <w:t xml:space="preserve"> Across 129 monitoring sites located in 29 of 30 National Estuarine Research Reserves (</w:t>
      </w:r>
      <w:r>
        <w:rPr>
          <w:b/>
        </w:rPr>
        <w:t>Supplementary Table 1)</w:t>
      </w:r>
      <w:r>
        <w:t xml:space="preserve">, cluster analysis revealed four types of </w:t>
      </w:r>
      <w:r>
        <w:t>estuari</w:t>
      </w:r>
      <w:r w:rsidR="002F13A5">
        <w:t>ne sites.</w:t>
      </w:r>
      <w:bookmarkStart w:id="13" w:name="_heading=h.30j0zll" w:colFirst="0" w:colLast="0"/>
      <w:bookmarkStart w:id="14" w:name="_heading=h.1fob9te" w:colFirst="0" w:colLast="0"/>
      <w:bookmarkStart w:id="15" w:name="_heading=h.3udyg18k1qq7" w:colFirst="0" w:colLast="0"/>
      <w:bookmarkStart w:id="16" w:name="_heading=h.3znysh7" w:colFirst="0" w:colLast="0"/>
      <w:bookmarkEnd w:id="13"/>
      <w:bookmarkEnd w:id="14"/>
      <w:bookmarkEnd w:id="15"/>
      <w:bookmarkEnd w:id="16"/>
      <w:r>
        <w:t xml:space="preserve"> exhibiting shared biochemical characteristics (</w:t>
      </w:r>
      <w:r>
        <w:rPr>
          <w:b/>
        </w:rPr>
        <w:t>Figs. 1</w:t>
      </w:r>
      <w:r>
        <w:t>,</w:t>
      </w:r>
      <w:r>
        <w:rPr>
          <w:b/>
        </w:rPr>
        <w:t xml:space="preserve"> 2, Supplementary Table 2, 3</w:t>
      </w:r>
      <w:r>
        <w:t xml:space="preserve">). </w:t>
      </w:r>
      <w:sdt>
        <w:sdtPr>
          <w:tag w:val="goog_rdk_12"/>
          <w:id w:val="-183364680"/>
        </w:sdtPr>
        <w:sdtEndPr/>
        <w:sdtContent/>
      </w:sdt>
      <w:r>
        <w:t>Water t</w:t>
      </w:r>
      <w:sdt>
        <w:sdtPr>
          <w:tag w:val="goog_rdk_13"/>
          <w:id w:val="-1137337906"/>
        </w:sdtPr>
        <w:sdtEndPr/>
        <w:sdtContent>
          <w:commentRangeStart w:id="17"/>
        </w:sdtContent>
      </w:sdt>
      <w:r>
        <w:rPr>
          <w:highlight w:val="white"/>
        </w:rPr>
        <w:t>emperature</w:t>
      </w:r>
      <w:commentRangeEnd w:id="17"/>
      <w:r>
        <w:commentReference w:id="17"/>
      </w:r>
      <w:r>
        <w:rPr>
          <w:highlight w:val="white"/>
        </w:rPr>
        <w:t xml:space="preserve"> ranged from 6.2 to 29.3 </w:t>
      </w:r>
      <w:proofErr w:type="spellStart"/>
      <w:r>
        <w:rPr>
          <w:highlight w:val="white"/>
          <w:vertAlign w:val="superscript"/>
        </w:rPr>
        <w:t>o</w:t>
      </w:r>
      <w:r>
        <w:rPr>
          <w:highlight w:val="white"/>
        </w:rPr>
        <w:t>C</w:t>
      </w:r>
      <w:proofErr w:type="spellEnd"/>
      <w:r>
        <w:rPr>
          <w:highlight w:val="white"/>
        </w:rPr>
        <w:t xml:space="preserve"> across all clusters, and </w:t>
      </w:r>
      <w:r>
        <w:rPr>
          <w:highlight w:val="white"/>
        </w:rPr>
        <w:t>specific conductivity (</w:t>
      </w:r>
      <w:proofErr w:type="spellStart"/>
      <w:r>
        <w:rPr>
          <w:highlight w:val="white"/>
        </w:rPr>
        <w:t>SpCond</w:t>
      </w:r>
      <w:proofErr w:type="spellEnd"/>
      <w:r>
        <w:rPr>
          <w:highlight w:val="white"/>
        </w:rPr>
        <w:t>)</w:t>
      </w:r>
      <w:r>
        <w:rPr>
          <w:highlight w:val="white"/>
        </w:rPr>
        <w:t xml:space="preserve"> ranged from 0.2 to 69.9 mS/cm and included predominant fresh and saltwater influences, with turbidity running from 2.7 to 55 NTU. Dissolved oxygen modes (mean of median by cluster) fell between 2.4 and </w:t>
      </w:r>
      <w:del w:id="18" w:author="Ali Helms" w:date="2025-05-21T22:26:00Z">
        <w:r>
          <w:rPr>
            <w:highlight w:val="white"/>
          </w:rPr>
          <w:delText xml:space="preserve"> </w:delText>
        </w:r>
      </w:del>
      <w:r>
        <w:rPr>
          <w:highlight w:val="white"/>
        </w:rPr>
        <w:t xml:space="preserve">10.8 mg/L with an average median value by cluster of 7.4 mg/L. The pH among all 129 sites was somewhat variable, with a mode of 6.3 to 8.3. Chlorophyll-a modes by cluster ranged from 1.07 to 30.5 </w:t>
      </w:r>
      <w:r>
        <w:rPr>
          <w:highlight w:val="white"/>
        </w:rPr>
        <w:t>𝛍</w:t>
      </w:r>
      <w:r>
        <w:rPr>
          <w:highlight w:val="white"/>
        </w:rPr>
        <w:t xml:space="preserve">g/L, </w:t>
      </w:r>
      <w:proofErr w:type="gramStart"/>
      <w:r>
        <w:rPr>
          <w:highlight w:val="white"/>
        </w:rPr>
        <w:t>while  NO</w:t>
      </w:r>
      <w:proofErr w:type="gramEnd"/>
      <w:r>
        <w:rPr>
          <w:highlight w:val="white"/>
          <w:vertAlign w:val="subscript"/>
        </w:rPr>
        <w:t>23</w:t>
      </w:r>
      <w:r>
        <w:rPr>
          <w:highlight w:val="white"/>
        </w:rPr>
        <w:t>, NH</w:t>
      </w:r>
      <w:r>
        <w:rPr>
          <w:highlight w:val="white"/>
          <w:vertAlign w:val="subscript"/>
        </w:rPr>
        <w:t>4</w:t>
      </w:r>
      <w:r>
        <w:rPr>
          <w:highlight w:val="white"/>
        </w:rPr>
        <w:t>, and PO</w:t>
      </w:r>
      <w:r>
        <w:rPr>
          <w:highlight w:val="white"/>
          <w:vertAlign w:val="subscript"/>
        </w:rPr>
        <w:t>4</w:t>
      </w:r>
      <w:r>
        <w:rPr>
          <w:highlight w:val="white"/>
        </w:rPr>
        <w:t xml:space="preserve"> had considerably large ranges, falling between 1.3-3,098,  2-445.3, and  0.8-230.6</w:t>
      </w:r>
      <w:r>
        <w:rPr>
          <w:highlight w:val="white"/>
        </w:rPr>
        <w:t xml:space="preserve"> mg/L</w:t>
      </w:r>
      <w:r>
        <w:rPr>
          <w:highlight w:val="white"/>
        </w:rPr>
        <w:t xml:space="preserve"> respectively</w:t>
      </w:r>
      <w:r>
        <w:rPr>
          <w:highlight w:val="white"/>
        </w:rPr>
        <w:t xml:space="preserve">. </w:t>
      </w:r>
      <w:r>
        <w:t>Sites in cluster A exhibit the highest average dissolved inorganic nitrogen (DIN; NO</w:t>
      </w:r>
      <w:r>
        <w:rPr>
          <w:highlight w:val="white"/>
          <w:vertAlign w:val="subscript"/>
        </w:rPr>
        <w:t>23</w:t>
      </w:r>
      <w:r>
        <w:t>=585.8 mg/L, NH</w:t>
      </w:r>
      <w:r>
        <w:rPr>
          <w:vertAlign w:val="subscript"/>
        </w:rPr>
        <w:t>4</w:t>
      </w:r>
      <w:r>
        <w:t xml:space="preserve">=75.1 mg/L), lowest pH (7.34), and lowest specific conductivity (7.9 mS/cm; </w:t>
      </w:r>
      <w:proofErr w:type="spellStart"/>
      <w:r>
        <w:t>SpCond</w:t>
      </w:r>
      <w:proofErr w:type="spellEnd"/>
      <w:r>
        <w:t xml:space="preserve"> is highly correlated with salinity in this dataset, </w:t>
      </w:r>
      <w:r>
        <w:rPr>
          <w:b/>
        </w:rPr>
        <w:t>Supplementary Fig. 1</w:t>
      </w:r>
      <w:r>
        <w:t>), often associated with the most freshwater sites. These sites also have the highest mean turbidity (21.7 NTU) and chlorophyll-a (</w:t>
      </w:r>
      <w:proofErr w:type="spellStart"/>
      <w:r>
        <w:t>chl</w:t>
      </w:r>
      <w:proofErr w:type="spellEnd"/>
      <w:r>
        <w:t xml:space="preserve">-a; 9.0 </w:t>
      </w:r>
      <w:r>
        <w:rPr>
          <w:highlight w:val="white"/>
        </w:rPr>
        <w:t>𝛍</w:t>
      </w:r>
      <w:r>
        <w:t>g/L), suggesting higher suspended particle concentrations (including organic detritus). Cluster B sites exper</w:t>
      </w:r>
      <w:r>
        <w:t xml:space="preserve">ience higher </w:t>
      </w:r>
      <w:proofErr w:type="spellStart"/>
      <w:r>
        <w:t>SpCond</w:t>
      </w:r>
      <w:proofErr w:type="spellEnd"/>
      <w:r>
        <w:t xml:space="preserve"> (39.8 </w:t>
      </w:r>
      <w:r>
        <w:t>mS/cm</w:t>
      </w:r>
      <w:r>
        <w:t xml:space="preserve">), pH (7.9), and temperature (24.9 </w:t>
      </w:r>
      <w:proofErr w:type="spellStart"/>
      <w:r>
        <w:rPr>
          <w:highlight w:val="white"/>
          <w:vertAlign w:val="superscript"/>
        </w:rPr>
        <w:t>o</w:t>
      </w:r>
      <w:r>
        <w:rPr>
          <w:highlight w:val="white"/>
        </w:rPr>
        <w:t>C</w:t>
      </w:r>
      <w:proofErr w:type="spellEnd"/>
      <w:r>
        <w:t>), and lower DIN than the other clusters (NO</w:t>
      </w:r>
      <w:r>
        <w:rPr>
          <w:highlight w:val="white"/>
          <w:vertAlign w:val="subscript"/>
        </w:rPr>
        <w:t>23</w:t>
      </w:r>
      <w:r>
        <w:t>=15.7 mg/L, NH</w:t>
      </w:r>
      <w:r>
        <w:rPr>
          <w:vertAlign w:val="subscript"/>
        </w:rPr>
        <w:t>4</w:t>
      </w:r>
      <w:r>
        <w:t xml:space="preserve">=21.9 mg/L), suggesting more influence from warm marine waters compared to other sites. Cluster C sites have the lowest average water temperatures (12.5 </w:t>
      </w:r>
      <w:proofErr w:type="spellStart"/>
      <w:r>
        <w:rPr>
          <w:highlight w:val="white"/>
          <w:vertAlign w:val="superscript"/>
        </w:rPr>
        <w:t>o</w:t>
      </w:r>
      <w:r>
        <w:rPr>
          <w:highlight w:val="white"/>
        </w:rPr>
        <w:t>C</w:t>
      </w:r>
      <w:proofErr w:type="spellEnd"/>
      <w:r>
        <w:t>) accompanied by highest dissolved oxygen (DO; 8.9 mg/</w:t>
      </w:r>
      <w:proofErr w:type="gramStart"/>
      <w:r>
        <w:t>L )</w:t>
      </w:r>
      <w:proofErr w:type="gramEnd"/>
      <w:r>
        <w:t xml:space="preserve">, and a large range of </w:t>
      </w:r>
      <w:proofErr w:type="spellStart"/>
      <w:r>
        <w:t>SpCond</w:t>
      </w:r>
      <w:proofErr w:type="spellEnd"/>
      <w:r>
        <w:t xml:space="preserve"> (0.26-69.9 mS/cm). Importantly, this cluster includes many sites where warming trends are strongest, including in the northeast U.S. (</w:t>
      </w:r>
      <w:r>
        <w:rPr>
          <w:b/>
        </w:rPr>
        <w:t>Fig. 3</w:t>
      </w:r>
      <w:r>
        <w:t>). These sites also tend to have</w:t>
      </w:r>
      <w:r>
        <w:t xml:space="preserve"> the lowest mean </w:t>
      </w:r>
      <w:proofErr w:type="spellStart"/>
      <w:r>
        <w:t>chl</w:t>
      </w:r>
      <w:proofErr w:type="spellEnd"/>
      <w:r>
        <w:t xml:space="preserve">-a (2.34 </w:t>
      </w:r>
      <w:r>
        <w:rPr>
          <w:highlight w:val="white"/>
        </w:rPr>
        <w:t>𝛍</w:t>
      </w:r>
      <w:r>
        <w:t xml:space="preserve">g/L) concentrations as well as low turbidity (2.7 NTU), suggesting relatively low organic and inorganic particle concentrations. Cluster D somewhat mirrors Cluster B with relatively higher water temperatures (20.7 </w:t>
      </w:r>
      <w:proofErr w:type="spellStart"/>
      <w:r>
        <w:rPr>
          <w:highlight w:val="white"/>
          <w:vertAlign w:val="superscript"/>
        </w:rPr>
        <w:t>o</w:t>
      </w:r>
      <w:r>
        <w:rPr>
          <w:highlight w:val="white"/>
        </w:rPr>
        <w:t>C</w:t>
      </w:r>
      <w:proofErr w:type="spellEnd"/>
      <w:r>
        <w:t>) and low mean DO concentration (6.2 mg/L), but these sites are distinguished by their high mean ammonium (NH</w:t>
      </w:r>
      <w:r>
        <w:rPr>
          <w:vertAlign w:val="subscript"/>
        </w:rPr>
        <w:t>4</w:t>
      </w:r>
      <w:r>
        <w:t>; 59.5 mg/L) and orthophosphate (PO</w:t>
      </w:r>
      <w:r>
        <w:rPr>
          <w:vertAlign w:val="subscript"/>
        </w:rPr>
        <w:t>4</w:t>
      </w:r>
      <w:r>
        <w:t xml:space="preserve">; 53.4 mg/L) concentrations. Though the four identified clusters are distinct at their centroids, sites near the edges </w:t>
      </w:r>
      <w:r>
        <w:t xml:space="preserve">become more </w:t>
      </w:r>
      <w:proofErr w:type="gramStart"/>
      <w:r>
        <w:t>similar to</w:t>
      </w:r>
      <w:proofErr w:type="gramEnd"/>
      <w:r>
        <w:t xml:space="preserve"> each other (</w:t>
      </w:r>
      <w:r>
        <w:rPr>
          <w:b/>
        </w:rPr>
        <w:t>Fig. 2 and Supplementary Fig. 2</w:t>
      </w:r>
      <w:r>
        <w:t xml:space="preserve">). </w:t>
      </w:r>
      <w:r>
        <w:t xml:space="preserve">These sites may exhibit characteristics of other clusters, and in </w:t>
      </w:r>
      <w:r w:rsidR="002F713E">
        <w:t>reality,</w:t>
      </w:r>
      <w:r>
        <w:t xml:space="preserve"> fall somewhere on a continuum of characteristics associated with a given cluster</w:t>
      </w:r>
      <w:r w:rsidR="002F713E">
        <w:fldChar w:fldCharType="begin"/>
      </w:r>
      <w:r w:rsidR="00F83671">
        <w:instrText xml:space="preserve"> ADDIN ZOTERO_ITEM CSL_CITATION {"citationID":"jwqqb262","properties":{"formattedCitation":"\\super 42\\nosupersub{}","plainCitation":"42","noteIndex":0},"citationItems":[{"id":5365,"uris":["http://zotero.org/groups/4909891/items/IBN2NC4B"],"itemData":{"id":5365,"type":"article-journal","abstract":"A variety of classification approaches are used to facilitate understanding, prediction, monitoring, and the management of lakes. However, broad-scale applicability of current approaches is limited by either the need for in situ lake data, incompatibilities among approaches, or a lack of empirical testing of approaches based on ex situ data. We developed a new geographic classification approach for 476,697 lakes ≥ 1 ha in the conterminous U.S. based on lake archetypes representing end members along gradients of multiple geographic features. We identified seven lake archetypes with distinct combinations of climate, hydrologic, geologic, topographic, and morphometric properties. Individual lakes were assigned weights for each of the seven archetypes such that groups of lakes with similar combinations of archetype weights tended to cluster spatially (although not strictly contiguous) and to have similar limnological properties (e.g., concentrations of nutrients, chlorophyll a (Chl a), and dissolved organic carbon). Further, archetype lake classification improved commonly measured limnological relationships (e.g., between nutrients and Chl a) compared to a global model; a discrete archetype classification slightly outperformed an ecoregion classification; and considering lakes as continuous mixtures of archetypes in a more complex model further improved fit. Overall, archetype classification of US lakes as continuous mixtures of geographic features improved understanding and prediction of lake responses to limnological drivers and should help researchers and managers better characterize and forecast lake states and responses to environmental change.","container-title":"Limnology and Oceanography","DOI":"10.1002/lno.12457","ISSN":"1939-5590","issue":"12","language":"en","license":"© 2023 The Authors. Limnology and Oceanography published by Wiley Periodicals LLC on behalf of Association for the Sciences of Limnology and Oceanography.","note":"_eprint: https://aslopubs.onlinelibrary.wiley.com/doi/pdf/10.1002/lno.12457","page":"2759-2773","source":"Wiley Online Library","title":"A continuous classification of the 476,697 lakes of the conterminous US based on geographic archetypes","volume":"68","author":[{"family":"Lapierre","given":"Jean-Francois"},{"family":"Webster","given":"Katherine E."},{"family":"Hanks","given":"Ephraim M."},{"family":"Wagner","given":"Tyler"},{"family":"Soranno","given":"Patricia A."},{"family":"McCullough","given":"Ian M."},{"family":"Reinl","given":"Kaitlin L."},{"family":"Domka","given":"Marcella"},{"family":"Lotting","given":"Noah R."}],"issued":{"date-parts":[["2023"]]}}}],"schema":"https://github.com/citation-style-language/schema/raw/master/csl-citation.json"} </w:instrText>
      </w:r>
      <w:r w:rsidR="002F713E">
        <w:fldChar w:fldCharType="separate"/>
      </w:r>
      <w:r w:rsidR="00F83671" w:rsidRPr="00F83671">
        <w:rPr>
          <w:vertAlign w:val="superscript"/>
        </w:rPr>
        <w:t>42</w:t>
      </w:r>
      <w:r w:rsidR="002F713E">
        <w:fldChar w:fldCharType="end"/>
      </w:r>
      <w:r>
        <w:t>.</w:t>
      </w:r>
    </w:p>
    <w:p w14:paraId="19A8E74E" w14:textId="77777777" w:rsidR="008D47BF" w:rsidRDefault="00FB35A1">
      <w:pPr>
        <w:spacing w:line="480" w:lineRule="auto"/>
      </w:pPr>
      <w:r>
        <w:rPr>
          <w:noProof/>
        </w:rPr>
        <w:drawing>
          <wp:inline distT="19050" distB="19050" distL="19050" distR="19050" wp14:anchorId="7FBE5327" wp14:editId="43890BBC">
            <wp:extent cx="5935674" cy="2972842"/>
            <wp:effectExtent l="0" t="0" r="0" b="0"/>
            <wp:docPr id="2136451895" name="image12.png" descr="pca_ridges.png"/>
            <wp:cNvGraphicFramePr/>
            <a:graphic xmlns:a="http://schemas.openxmlformats.org/drawingml/2006/main">
              <a:graphicData uri="http://schemas.openxmlformats.org/drawingml/2006/picture">
                <pic:pic xmlns:pic="http://schemas.openxmlformats.org/drawingml/2006/picture">
                  <pic:nvPicPr>
                    <pic:cNvPr id="0" name="image12.png" descr="pca_ridges.png"/>
                    <pic:cNvPicPr preferRelativeResize="0"/>
                  </pic:nvPicPr>
                  <pic:blipFill>
                    <a:blip r:embed="rId12"/>
                    <a:srcRect/>
                    <a:stretch>
                      <a:fillRect/>
                    </a:stretch>
                  </pic:blipFill>
                  <pic:spPr>
                    <a:xfrm>
                      <a:off x="0" y="0"/>
                      <a:ext cx="5935674" cy="2972842"/>
                    </a:xfrm>
                    <a:prstGeom prst="rect">
                      <a:avLst/>
                    </a:prstGeom>
                    <a:ln/>
                  </pic:spPr>
                </pic:pic>
              </a:graphicData>
            </a:graphic>
          </wp:inline>
        </w:drawing>
      </w:r>
    </w:p>
    <w:p w14:paraId="0000002C" w14:textId="77777777" w:rsidR="0022022C" w:rsidRDefault="00FB35A1">
      <w:pPr>
        <w:spacing w:line="240" w:lineRule="auto"/>
      </w:pPr>
      <w:r>
        <w:rPr>
          <w:b/>
        </w:rPr>
        <w:t>Fig. 1</w:t>
      </w:r>
      <w:r>
        <w:t xml:space="preserve">. Distribution of median water quality and mean nutrient characteristics in each cluster. </w:t>
      </w:r>
    </w:p>
    <w:p w14:paraId="0000002D" w14:textId="77777777" w:rsidR="0022022C" w:rsidRDefault="0022022C">
      <w:pPr>
        <w:spacing w:line="480" w:lineRule="auto"/>
        <w:jc w:val="center"/>
      </w:pPr>
    </w:p>
    <w:p w14:paraId="0000002E" w14:textId="77777777" w:rsidR="0022022C" w:rsidRDefault="00FB35A1">
      <w:pPr>
        <w:spacing w:line="480" w:lineRule="auto"/>
        <w:jc w:val="center"/>
      </w:pPr>
      <w:r>
        <w:rPr>
          <w:noProof/>
        </w:rPr>
        <mc:AlternateContent>
          <mc:Choice Requires="wpg">
            <w:drawing>
              <wp:inline distT="114300" distB="114300" distL="114300" distR="114300" wp14:anchorId="302037A1" wp14:editId="5F02EAD6">
                <wp:extent cx="5943600" cy="3719308"/>
                <wp:effectExtent l="0" t="0" r="0" b="0"/>
                <wp:docPr id="1659945846" name="Group 1659945846"/>
                <wp:cNvGraphicFramePr/>
                <a:graphic xmlns:a="http://schemas.openxmlformats.org/drawingml/2006/main">
                  <a:graphicData uri="http://schemas.microsoft.com/office/word/2010/wordprocessingGroup">
                    <wpg:wgp>
                      <wpg:cNvGrpSpPr/>
                      <wpg:grpSpPr>
                        <a:xfrm>
                          <a:off x="0" y="0"/>
                          <a:ext cx="5943600" cy="3719308"/>
                          <a:chOff x="669700" y="152400"/>
                          <a:chExt cx="7741925" cy="4838725"/>
                        </a:xfrm>
                      </wpg:grpSpPr>
                      <pic:pic xmlns:pic="http://schemas.openxmlformats.org/drawingml/2006/picture">
                        <pic:nvPicPr>
                          <pic:cNvPr id="2" name="Shape 2" title="Scatterpie.png"/>
                          <pic:cNvPicPr preferRelativeResize="0"/>
                        </pic:nvPicPr>
                        <pic:blipFill>
                          <a:blip r:embed="rId13">
                            <a:alphaModFix/>
                          </a:blip>
                          <a:stretch>
                            <a:fillRect/>
                          </a:stretch>
                        </pic:blipFill>
                        <pic:spPr>
                          <a:xfrm>
                            <a:off x="669700" y="152400"/>
                            <a:ext cx="7741921" cy="4838701"/>
                          </a:xfrm>
                          <a:prstGeom prst="rect">
                            <a:avLst/>
                          </a:prstGeom>
                          <a:noFill/>
                          <a:ln>
                            <a:noFill/>
                          </a:ln>
                        </pic:spPr>
                      </pic:pic>
                      <pic:pic xmlns:pic="http://schemas.openxmlformats.org/drawingml/2006/picture">
                        <pic:nvPicPr>
                          <pic:cNvPr id="3" name="Shape 3" title="PCA_Combined_Publication.png"/>
                          <pic:cNvPicPr preferRelativeResize="0"/>
                        </pic:nvPicPr>
                        <pic:blipFill rotWithShape="1">
                          <a:blip r:embed="rId14">
                            <a:alphaModFix/>
                          </a:blip>
                          <a:srcRect r="50007"/>
                          <a:stretch/>
                        </pic:blipFill>
                        <pic:spPr>
                          <a:xfrm>
                            <a:off x="2121500" y="501625"/>
                            <a:ext cx="2915401" cy="2691549"/>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719308"/>
                <wp:effectExtent b="0" l="0" r="0" t="0"/>
                <wp:docPr id="1659945846"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5943600" cy="3719308"/>
                        </a:xfrm>
                        <a:prstGeom prst="rect"/>
                        <a:ln/>
                      </pic:spPr>
                    </pic:pic>
                  </a:graphicData>
                </a:graphic>
              </wp:inline>
            </w:drawing>
          </mc:Fallback>
        </mc:AlternateContent>
      </w:r>
    </w:p>
    <w:p w14:paraId="0000002F" w14:textId="77777777" w:rsidR="0022022C" w:rsidRDefault="00FB35A1">
      <w:pPr>
        <w:spacing w:line="240" w:lineRule="auto"/>
      </w:pPr>
      <w:r>
        <w:rPr>
          <w:b/>
        </w:rPr>
        <w:t>Fig. 2</w:t>
      </w:r>
      <w:r>
        <w:t xml:space="preserve">. Geographic distribution of clusters associated with each cluster. The PCA shows PC1 (32.4%) on the x axis and PC2 (25.9%) on the y axis with clusters. A more detailed version that includes PC 3 can be found in </w:t>
      </w:r>
      <w:r>
        <w:rPr>
          <w:b/>
        </w:rPr>
        <w:t>Supplemental Fig. 2</w:t>
      </w:r>
      <w:r>
        <w:t xml:space="preserve">. </w:t>
      </w:r>
    </w:p>
    <w:p w14:paraId="00000030" w14:textId="77777777" w:rsidR="0022022C" w:rsidRDefault="0022022C">
      <w:pPr>
        <w:spacing w:line="240" w:lineRule="auto"/>
      </w:pPr>
    </w:p>
    <w:p w14:paraId="00000031" w14:textId="77777777" w:rsidR="0022022C" w:rsidRDefault="00FB35A1">
      <w:pPr>
        <w:spacing w:line="480" w:lineRule="auto"/>
        <w:ind w:firstLine="720"/>
      </w:pPr>
      <w:r>
        <w:t>In addition to being biochemically distinct, the clusters exhibit continental-scale patterns based on latitude and temperature (</w:t>
      </w:r>
      <w:r>
        <w:rPr>
          <w:b/>
        </w:rPr>
        <w:t>Fig. 2</w:t>
      </w:r>
      <w:r>
        <w:t>). Cluster A and C generally appear north of 37 deg N, and Cluster B and D are more often found south of this latitude. Seventeen reserves had sites that fell within only one cluster, while nine reserves had two of the four clusters represented. Finally, three reserves (Great Bay, NH, Jacques Cousteau, NJ, and Chesapeake Bay, VA) have sites represented in Clusters A, C, and D. These patterns seem to be associated with latitude, which would influence temperatures, in turn impacting DO levels. Other fac</w:t>
      </w:r>
      <w:r>
        <w:t xml:space="preserve">tors that likely contribute to patterns in cluster grouping are primary productivity, indicated by </w:t>
      </w:r>
      <w:proofErr w:type="spellStart"/>
      <w:r>
        <w:t>chl</w:t>
      </w:r>
      <w:proofErr w:type="spellEnd"/>
      <w:r>
        <w:t xml:space="preserve">-a concentrations, and turbidity, which is likely at least somewhat linked to </w:t>
      </w:r>
      <w:proofErr w:type="spellStart"/>
      <w:r>
        <w:t>chl</w:t>
      </w:r>
      <w:proofErr w:type="spellEnd"/>
      <w:r>
        <w:t>-a concentrations. These clusters represent distinct water quality regimes that reflect the status of these 129 sites, offering a useful framework for interpreting spatial patterns in estuarine nutrient dynamics, salinity gradients, and trophic state across the national network.</w:t>
      </w:r>
    </w:p>
    <w:p w14:paraId="00000032" w14:textId="77777777" w:rsidR="0022022C" w:rsidRDefault="00FB35A1">
      <w:pPr>
        <w:pStyle w:val="Heading4"/>
        <w:rPr>
          <w:i/>
        </w:rPr>
      </w:pPr>
      <w:bookmarkStart w:id="19" w:name="_heading=h.2et92p0" w:colFirst="0" w:colLast="0"/>
      <w:bookmarkEnd w:id="19"/>
      <w:r>
        <w:rPr>
          <w:i/>
        </w:rPr>
        <w:t>Long-term trends in estuarine conditions</w:t>
      </w:r>
    </w:p>
    <w:p w14:paraId="00000033" w14:textId="77777777" w:rsidR="0022022C" w:rsidRDefault="0022022C">
      <w:bookmarkStart w:id="20" w:name="_heading=h.tyjcwt" w:colFirst="0" w:colLast="0"/>
      <w:bookmarkEnd w:id="20"/>
    </w:p>
    <w:p w14:paraId="00000034" w14:textId="4805B93B" w:rsidR="0022022C" w:rsidRDefault="00FB35A1">
      <w:pPr>
        <w:spacing w:line="480" w:lineRule="auto"/>
        <w:ind w:firstLine="720"/>
      </w:pPr>
      <w:r>
        <w:t xml:space="preserve">A strong majority of 99 sites across 27 U.S. estuaries are experiencing significant, increasing trends in </w:t>
      </w:r>
      <w:proofErr w:type="spellStart"/>
      <w:r>
        <w:t>chl</w:t>
      </w:r>
      <w:proofErr w:type="spellEnd"/>
      <w:r>
        <w:t xml:space="preserve">-a (70%) and water temperature (66%), and half of sites (49%) are exhibiting significant reductions in DO concentrations </w:t>
      </w:r>
      <w:proofErr w:type="gramStart"/>
      <w:r>
        <w:rPr>
          <w:strike/>
        </w:rPr>
        <w:t>e</w:t>
      </w:r>
      <w:r>
        <w:t>(</w:t>
      </w:r>
      <w:proofErr w:type="gramEnd"/>
      <w:r>
        <w:rPr>
          <w:b/>
        </w:rPr>
        <w:t>Fig. 3, Supplementary Table 4</w:t>
      </w:r>
      <w:r>
        <w:t xml:space="preserve">). </w:t>
      </w:r>
      <w:r>
        <w:t>These findings are consistent with evidence of widespread warming, eutrophication, and hypoxia from other studies of coastal environments</w:t>
      </w:r>
      <w:r w:rsidR="002F713E">
        <w:fldChar w:fldCharType="begin"/>
      </w:r>
      <w:r w:rsidR="00F83671">
        <w:instrText xml:space="preserve"> ADDIN ZOTERO_ITEM CSL_CITATION {"citationID":"xZI8YO9u","properties":{"formattedCitation":"\\super 11,43\\nosupersub{}","plainCitation":"11,43","noteIndex":0},"citationItems":[{"id":3238,"uris":["http://zotero.org/groups/4909891/items/U7LLSF5J"],"itemData":{"id":3238,"type":"article-journal","abstract":"Phytoplankton blooms in coastal oceans can be beneficial to coastal fisheries production and ecosystem function, but can also cause major environmental problems(1,2)-yet detailed characterizations of bloom incidence and distribution are not available worldwide. Here we map daily marine coastal algal blooms between 2003 and 2020 using global satellite observations at 1-km spatial resolution. We found that algal blooms occurred in 126 out of the 153 coastal countries examined. Globally, the spatial extent (+13.2%) and frequency (+59.2%) of blooms increased significantly (P &lt; 0.05) over the study period, whereas blooms weakened in tropical and subtropical areas of the Northern Hemisphere. We documented the relationship between the bloom trends and ocean circulation, and identified the stimulatory effects of recent increases in sea surface temperature. Our compilation of daily mapped coastal phytoplankton blooms provides the basis for global assessments of bloom risks and benefits, and for the formulation or evaluation of management or policy actions.","container-title":"NATURE","DOI":"10.1038/s41586-023-05760-y","ISSN":"0028-0836, 1476-4687","issue":"7951","journalAbbreviation":"Nature","language":"English","note":"number-of-pages: 23\npublisher-place: Berlin\npublisher: Nature Portfolio\nWeb of Science ID: WOS:000971761700014","page":"280-+","source":"Clarivate Analytics Web of Science","title":"Coastal phytoplankton blooms expand and intensify in the 21st century","volume":"615","author":[{"family":"Dai","given":"Yanhui"},{"family":"Yang","given":"Shangbo"},{"family":"Zhao","given":"Dan"},{"family":"Hu","given":"Chuanmin"},{"family":"Xu","given":"Wang"},{"family":"Anderson","given":"Donald M."},{"family":"Li","given":"Yun"},{"family":"Song","given":"Xiao-Peng"},{"family":"Boyce","given":"Daniel G."},{"family":"Gibson","given":"Luke"},{"family":"Zheng","given":"Chunmiao"},{"family":"Feng","given":"Lian"}],"issued":{"date-parts":[["2023",3,9]]}}},{"id":5334,"uris":["http://zotero.org/groups/4909891/items/9P39H9UB"],"itemData":{"id":5334,"type":"article-journal","abstract":"Abstract\n            Coastal eutrophication and hypoxia remain a persistent environmental crisis despite the great efforts to reduce nutrient loading and mitigate associated environmental damages. Symptoms of this crisis have appeared to spread rapidly, reaching developing countries in Asia with emergences in Southern America and Africa. The pace of changes and the underlying drivers remain not so clear. To address the gap, we review the up-to-date status and mechanisms of eutrophication and hypoxia in global coastal oceans, upon which we examine the trajectories of changes over the 40 years or longer in six model coastal systems with varying socio-economic development statuses and different levels and histories of eutrophication. Although these coastal systems share common features of eutrophication, site-specific characteristics are also substantial, depending on the regional environmental setting and level of social-economic development along with policy implementation and management. Nevertheless, ecosystem recovery generally needs greater reduction in pressures compared to that initiated degradation and becomes less feasible to achieve past norms with a longer time anthropogenic pressures on the ecosystems. While the qualitative causality between drivers and consequences is well established, quantitative attribution of these drivers to eutrophication and hypoxia remains difficult especially when we consider the social economic drivers because the changes in coastal ecosystems are subject to multiple influences and the cause–effect relationship is often non-linear. Such relationships are further complicated by climate changes that have been accelerating over the past few decades. The knowledge gaps that limit our quantitative and mechanistic understanding of the human-coastal ocean nexus are identified, which is essential for science-based policy making. Recognizing lessons from past management practices, we advocate for a better, more efficient indexing system of coastal eutrophication and an advanced regional earth system modeling framework with optimal modules of human dimensions to facilitate the development and evaluation of effective policy and restoration actions.","container-title":"Cambridge Prisms: Coastal Futures","DOI":"10.1017/cft.2023.7","ISSN":"2754-7205","journalAbbreviation":"Camb. prisms Coast. futures","language":"en","license":"http://creativecommons.org/licenses/by/4.0","page":"e19","source":"DOI.org (Crossref)","title":"Persistent eutrophication and hypoxia in the coastal ocean","volume":"1","author":[{"family":"Dai","given":"Minhan"},{"family":"Zhao","given":"Yangyang"},{"family":"Chai","given":"Fei"},{"family":"Chen","given":"Mingru"},{"family":"Chen","given":"Nengwang"},{"family":"Chen","given":"Yimin"},{"family":"Cheng","given":"Danyang"},{"family":"Gan","given":"Jianping"},{"family":"Guan","given":"Dabo"},{"family":"Hong","given":"Yuanyuan"},{"family":"Huang","given":"Jialu"},{"family":"Lee","given":"Yanting"},{"family":"Leung","given":"Kenneth Mei Yee"},{"family":"Lim","given":"Phaik Eem"},{"family":"Lin","given":"Senjie"},{"family":"Lin","given":"Xin"},{"family":"Liu","given":"Xin"},{"family":"Liu","given":"Zhiqiang"},{"family":"Luo","given":"Ya-Wei"},{"family":"Meng","given":"Feifei"},{"family":"Sangmanee","given":"Chalermrat"},{"family":"Shen","given":"Yuan"},{"family":"Uthaipan","given":"Khanittha"},{"family":"Wan Talaat","given":"Wan Izatul Asma"},{"family":"Wan","given":"Xianhui Sean"},{"family":"Wang","given":"Cong"},{"family":"Wang","given":"Dazhi"},{"family":"Wang","given":"Guizhi"},{"family":"Wang","given":"Shanlin"},{"family":"Wang","given":"Yanmin"},{"family":"Wang","given":"Yuntao"},{"family":"Wang","given":"Zhe"},{"family":"Wang","given":"Zhixuan"},{"family":"Xu","given":"Yanping"},{"family":"Yang","given":"Jin-Yu Terence"},{"family":"Yang","given":"Yan"},{"family":"Yasuhara","given":"Moriaki"},{"family":"Yu","given":"Dan"},{"family":"Yu","given":"Jianmin"},{"family":"Yu","given":"Liuqian"},{"family":"Zhang","given":"Zengkai"},{"family":"Zhang","given":"Zhouling"}],"issued":{"date-parts":[["2023"]]}}}],"schema":"https://github.com/citation-style-language/schema/raw/master/csl-citation.json"} </w:instrText>
      </w:r>
      <w:r w:rsidR="002F713E">
        <w:fldChar w:fldCharType="separate"/>
      </w:r>
      <w:r w:rsidR="00F83671" w:rsidRPr="00F83671">
        <w:rPr>
          <w:vertAlign w:val="superscript"/>
        </w:rPr>
        <w:t>11,43</w:t>
      </w:r>
      <w:r w:rsidR="002F713E">
        <w:fldChar w:fldCharType="end"/>
      </w:r>
      <w:r>
        <w:t>.</w:t>
      </w:r>
      <w:r>
        <w:t xml:space="preserve"> Despite the proportion of sites exhibiting oxygen declines, only eight sites exhibited significant increasing trends in the proportion of time under hypoxic conditions (DO &lt; 2 mg L</w:t>
      </w:r>
      <w:r>
        <w:rPr>
          <w:vertAlign w:val="superscript"/>
        </w:rPr>
        <w:t>-1</w:t>
      </w:r>
      <w:r>
        <w:t xml:space="preserve"> ; APA-EB, SAP-DC, TJR-BR, TJR-OS, ELK-PW, HUD-TN, OWC-DR, and SFB-GC; reserve station codes are in </w:t>
      </w:r>
      <w:r>
        <w:rPr>
          <w:b/>
        </w:rPr>
        <w:t>Supplementary Table 1</w:t>
      </w:r>
      <w:r>
        <w:t xml:space="preserve">), suggesting that while trends in DO are generally negative, water quality conditions have not yet deteriorated to the degree at which large ecological impacts would be expected. </w:t>
      </w:r>
    </w:p>
    <w:p w14:paraId="00000035" w14:textId="3FBED124" w:rsidR="0022022C" w:rsidRDefault="00FB35A1">
      <w:pPr>
        <w:spacing w:line="480" w:lineRule="auto"/>
        <w:ind w:firstLine="720"/>
      </w:pPr>
      <w:r>
        <w:t>Nutrient trends (NO</w:t>
      </w:r>
      <w:r>
        <w:rPr>
          <w:vertAlign w:val="subscript"/>
        </w:rPr>
        <w:t>23</w:t>
      </w:r>
      <w:r>
        <w:t>, NH</w:t>
      </w:r>
      <w:r>
        <w:rPr>
          <w:vertAlign w:val="subscript"/>
        </w:rPr>
        <w:t>4</w:t>
      </w:r>
      <w:r>
        <w:t>, and PO</w:t>
      </w:r>
      <w:r>
        <w:rPr>
          <w:vertAlign w:val="subscript"/>
        </w:rPr>
        <w:t>4</w:t>
      </w:r>
      <w:r>
        <w:t>) showed variability in their directionality, both increasing and decreasing across U.S. estuaries, though the direction of PO</w:t>
      </w:r>
      <w:r>
        <w:rPr>
          <w:vertAlign w:val="subscript"/>
        </w:rPr>
        <w:t>4</w:t>
      </w:r>
      <w:r>
        <w:t xml:space="preserve"> and NH</w:t>
      </w:r>
      <w:r>
        <w:rPr>
          <w:vertAlign w:val="subscript"/>
        </w:rPr>
        <w:t>4</w:t>
      </w:r>
      <w:r>
        <w:t xml:space="preserve"> trends were generally similar (</w:t>
      </w:r>
      <w:r>
        <w:rPr>
          <w:b/>
        </w:rPr>
        <w:t>Supplementary Fig. 3</w:t>
      </w:r>
      <w:r>
        <w:t>). However, the relationships between NO</w:t>
      </w:r>
      <w:r>
        <w:rPr>
          <w:vertAlign w:val="subscript"/>
        </w:rPr>
        <w:t>23</w:t>
      </w:r>
      <w:r>
        <w:t xml:space="preserve"> and PO</w:t>
      </w:r>
      <w:r>
        <w:rPr>
          <w:vertAlign w:val="subscript"/>
        </w:rPr>
        <w:t>4</w:t>
      </w:r>
      <w:r>
        <w:t>, and NO</w:t>
      </w:r>
      <w:r>
        <w:rPr>
          <w:vertAlign w:val="subscript"/>
        </w:rPr>
        <w:t>23</w:t>
      </w:r>
      <w:r>
        <w:t xml:space="preserve"> and NH</w:t>
      </w:r>
      <w:r>
        <w:rPr>
          <w:vertAlign w:val="subscript"/>
        </w:rPr>
        <w:t>4</w:t>
      </w:r>
      <w:r>
        <w:t xml:space="preserve"> were more variable (</w:t>
      </w:r>
      <w:r>
        <w:rPr>
          <w:b/>
        </w:rPr>
        <w:t>Supplementary Figs. 4,5</w:t>
      </w:r>
      <w:r>
        <w:t>), highlighting the complex nature and interactions between these compounds.</w:t>
      </w:r>
      <w:r>
        <w:rPr>
          <w:highlight w:val="white"/>
        </w:rPr>
        <w:t xml:space="preserve"> </w:t>
      </w:r>
      <w:r>
        <w:t>These nutrients are highly sensitive to many unique biogeochemical changes at the local scale</w:t>
      </w:r>
      <w:r w:rsidR="00F83671">
        <w:fldChar w:fldCharType="begin"/>
      </w:r>
      <w:r w:rsidR="00F83671">
        <w:instrText xml:space="preserve"> ADDIN ZOTERO_ITEM CSL_CITATION {"citationID":"bzVsxU4U","properties":{"formattedCitation":"\\super 6\\nosupersub{}","plainCitation":"6","noteIndex":0},"citationItems":[{"id":5336,"uris":["http://zotero.org/groups/4909891/items/Y286FAE3"],"itemData":{"id":5336,"type":"article-journal","abstract":"Nutrient fluxes to coastal areas have risen in recent decades, leading to widespread hypoxia and other ecological damage, particularly from nitrogen (N). Several factors make N more limiting in estuaries and coastal waters than in lakes: desorption (release) of phosphorus (P) bound to clay as salinity increases, lack of planktonic N fixation in most coastal ecosystems, and flux of relatively P‐rich, N‐poor waters from coastal oceans into estuaries. During eutrophication, biogeochemical feedbacks further increase the supply of N and P, but decrease availability of silica – conditions that can favor the formation and persistence of harmful algal blooms. Given sufficient N inputs, estuaries and coastal marine ecosystems can be driven to P limitation. This switch contributes to greater far‐field N pollution; that is, the N moves further and contributes to eutrophication at greater distances. The physical oceanography (extent of stratification, residence time, and so forth) of coastal systems determines their sensitivity to hypoxia, and recent changes in physics have made some ecosystems more sensitive to hypoxia. Coastal hypoxia contributes to ocean acidification, which harms calcifying organisms such as mollusks and some crustaceans.","container-title":"Frontiers in Ecology and the Environment","DOI":"10.1890/100008","ISSN":"1540-9295, 1540-9309","issue":"1","journalAbbreviation":"Frontiers in Ecol &amp; Environ","language":"en","license":"http://onlinelibrary.wiley.com/termsAndConditions#vor","page":"18-26","source":"DOI.org (Crossref)","title":"Coupled biogeochemical cycles: eutrophication and hypoxia in temperate estuaries and coastal marine ecosystems","title-short":"Coupled biogeochemical cycles","volume":"9","author":[{"family":"Howarth","given":"Robert"},{"family":"Chan","given":"Francis"},{"family":"Conley","given":"Daniel J"},{"family":"Garnier","given":"Josette"},{"family":"Doney","given":"Scott C"},{"family":"Marino","given":"Roxanne"},{"family":"Billen","given":"Gilles"}],"issued":{"date-parts":[["2011",2]]}}}],"schema":"https://github.com/citation-style-language/schema/raw/master/csl-citation.json"} </w:instrText>
      </w:r>
      <w:r w:rsidR="00F83671">
        <w:fldChar w:fldCharType="separate"/>
      </w:r>
      <w:r w:rsidR="00F83671" w:rsidRPr="00F83671">
        <w:rPr>
          <w:vertAlign w:val="superscript"/>
        </w:rPr>
        <w:t>6</w:t>
      </w:r>
      <w:r w:rsidR="00F83671">
        <w:fldChar w:fldCharType="end"/>
      </w:r>
      <w:r>
        <w:t>,</w:t>
      </w:r>
      <w:r>
        <w:t xml:space="preserve"> making establishing clear relationships between them at the continental scale exceptionally difficult. In contrast, the overall increase in temperature exhibited by most estuaries almost assuredly played a key role in reducing dissolved oxygen levels (as documented in the section below). </w:t>
      </w:r>
    </w:p>
    <w:p w14:paraId="00000036" w14:textId="77777777" w:rsidR="0022022C" w:rsidRDefault="0022022C">
      <w:pPr>
        <w:spacing w:line="480" w:lineRule="auto"/>
        <w:ind w:firstLine="720"/>
      </w:pPr>
    </w:p>
    <w:p w14:paraId="3ED92210" w14:textId="77777777" w:rsidR="008D47BF" w:rsidRDefault="00FB35A1">
      <w:pPr>
        <w:spacing w:line="480" w:lineRule="auto"/>
      </w:pPr>
      <w:r>
        <w:rPr>
          <w:noProof/>
        </w:rPr>
        <w:drawing>
          <wp:inline distT="19050" distB="19050" distL="19050" distR="19050" wp14:anchorId="2AFC93F5" wp14:editId="36C4F72B">
            <wp:extent cx="5595938" cy="5595938"/>
            <wp:effectExtent l="0" t="0" r="0" b="0"/>
            <wp:docPr id="1475887661" name="image20.png" descr="Nut_Rep_plot_2.png"/>
            <wp:cNvGraphicFramePr/>
            <a:graphic xmlns:a="http://schemas.openxmlformats.org/drawingml/2006/main">
              <a:graphicData uri="http://schemas.openxmlformats.org/drawingml/2006/picture">
                <pic:pic xmlns:pic="http://schemas.openxmlformats.org/drawingml/2006/picture">
                  <pic:nvPicPr>
                    <pic:cNvPr id="0" name="image20.png" descr="Nut_Rep_plot_2.png"/>
                    <pic:cNvPicPr preferRelativeResize="0"/>
                  </pic:nvPicPr>
                  <pic:blipFill>
                    <a:blip r:embed="rId16"/>
                    <a:srcRect/>
                    <a:stretch>
                      <a:fillRect/>
                    </a:stretch>
                  </pic:blipFill>
                  <pic:spPr>
                    <a:xfrm>
                      <a:off x="0" y="0"/>
                      <a:ext cx="5595938" cy="5595938"/>
                    </a:xfrm>
                    <a:prstGeom prst="rect">
                      <a:avLst/>
                    </a:prstGeom>
                    <a:ln/>
                  </pic:spPr>
                </pic:pic>
              </a:graphicData>
            </a:graphic>
          </wp:inline>
        </w:drawing>
      </w:r>
    </w:p>
    <w:p w14:paraId="00000038" w14:textId="1091B638" w:rsidR="0022022C" w:rsidRDefault="00FB35A1">
      <w:pPr>
        <w:spacing w:line="240" w:lineRule="auto"/>
      </w:pPr>
      <w:r>
        <w:rPr>
          <w:b/>
        </w:rPr>
        <w:t>Fig. 3.</w:t>
      </w:r>
      <w:r>
        <w:t xml:space="preserve"> Geographic patterns of slopes for long-term trends in six water quality parameters</w:t>
      </w:r>
      <w:r w:rsidR="002F13A5">
        <w:t xml:space="preserve">: </w:t>
      </w:r>
      <w:r>
        <w:t xml:space="preserve"> orthophosphate (PO</w:t>
      </w:r>
      <w:r>
        <w:rPr>
          <w:vertAlign w:val="subscript"/>
        </w:rPr>
        <w:t>4</w:t>
      </w:r>
      <w:r>
        <w:t>), ammonium (NH</w:t>
      </w:r>
      <w:r>
        <w:rPr>
          <w:vertAlign w:val="subscript"/>
        </w:rPr>
        <w:t>4</w:t>
      </w:r>
      <w:r>
        <w:t xml:space="preserve">), </w:t>
      </w:r>
      <w:proofErr w:type="spellStart"/>
      <w:r>
        <w:t>nitrite+nitrate</w:t>
      </w:r>
      <w:proofErr w:type="spellEnd"/>
      <w:r>
        <w:t xml:space="preserve"> (NO</w:t>
      </w:r>
      <w:r>
        <w:rPr>
          <w:vertAlign w:val="subscript"/>
        </w:rPr>
        <w:t>23</w:t>
      </w:r>
      <w:r>
        <w:t>), dissolved oxygen DO, temperature, and chlorophyll-a (</w:t>
      </w:r>
      <w:proofErr w:type="spellStart"/>
      <w:r>
        <w:t>chl</w:t>
      </w:r>
      <w:proofErr w:type="spellEnd"/>
      <w:r>
        <w:t xml:space="preserve">-a) concentration. Units are % year </w:t>
      </w:r>
      <w:r>
        <w:rPr>
          <w:vertAlign w:val="superscript"/>
        </w:rPr>
        <w:t>-1</w:t>
      </w:r>
      <w:r>
        <w:t xml:space="preserve">, </w:t>
      </w:r>
      <w:proofErr w:type="gramStart"/>
      <w:r>
        <w:t>with the exception of</w:t>
      </w:r>
      <w:proofErr w:type="gramEnd"/>
      <w:r>
        <w:t xml:space="preserve"> DO (mg L</w:t>
      </w:r>
      <w:r>
        <w:rPr>
          <w:vertAlign w:val="superscript"/>
        </w:rPr>
        <w:t>-1</w:t>
      </w:r>
      <w:r>
        <w:t xml:space="preserve"> year</w:t>
      </w:r>
      <w:r>
        <w:rPr>
          <w:vertAlign w:val="superscript"/>
        </w:rPr>
        <w:t>-1</w:t>
      </w:r>
      <w:r>
        <w:t>) and Temp (°C/yr). Within each panel, the histogram shows the distribution of slope values across all sites; shaded location circles and histogram bars denote statistically significant slopes (p &lt; 0.05). Shading within the circles follows the same scale as the histograms.</w:t>
      </w:r>
    </w:p>
    <w:p w14:paraId="00000039" w14:textId="77777777" w:rsidR="0022022C" w:rsidRDefault="0022022C">
      <w:pPr>
        <w:spacing w:line="480" w:lineRule="auto"/>
        <w:rPr>
          <w:highlight w:val="white"/>
        </w:rPr>
      </w:pPr>
    </w:p>
    <w:p w14:paraId="0000003A" w14:textId="22FA8689" w:rsidR="0022022C" w:rsidRDefault="00FB35A1">
      <w:pPr>
        <w:spacing w:line="480" w:lineRule="auto"/>
        <w:ind w:firstLine="720"/>
      </w:pPr>
      <w:r>
        <w:t xml:space="preserve">The increasing temperature and </w:t>
      </w:r>
      <w:proofErr w:type="spellStart"/>
      <w:r>
        <w:t>chl</w:t>
      </w:r>
      <w:proofErr w:type="spellEnd"/>
      <w:r>
        <w:t>-a trends coupled to decreasing dissolved oxygen concentrations were not unique to a particular cluster (</w:t>
      </w:r>
      <w:r>
        <w:rPr>
          <w:b/>
        </w:rPr>
        <w:t>Fig. 4</w:t>
      </w:r>
      <w:r>
        <w:t xml:space="preserve">), although there </w:t>
      </w:r>
      <w:r>
        <w:t>are</w:t>
      </w:r>
      <w:r>
        <w:t xml:space="preserve"> some notable regional patterns (</w:t>
      </w:r>
      <w:r>
        <w:rPr>
          <w:b/>
        </w:rPr>
        <w:t>Fig. 3</w:t>
      </w:r>
      <w:r>
        <w:t xml:space="preserve">). Many of the highest rates of warming and steepest declines in oxygen levels were observed at sites in the Northeast U.S. (WEL, GRB, WQB, and NAR; all reserve and station codes in </w:t>
      </w:r>
      <w:r>
        <w:rPr>
          <w:b/>
        </w:rPr>
        <w:t>Supplementary Table 1</w:t>
      </w:r>
      <w:r>
        <w:t>) with rates of temperature increase ranging from 0.06-0.08 °C per year, similar to other recent estimates of warming in this region</w:t>
      </w:r>
      <w:r w:rsidR="002F713E">
        <w:fldChar w:fldCharType="begin"/>
      </w:r>
      <w:r w:rsidR="00F83671">
        <w:instrText xml:space="preserve"> ADDIN ZOTERO_ITEM CSL_CITATION {"citationID":"0dHDp1AC","properties":{"formattedCitation":"\\super 44\\nosupersub{}","plainCitation":"44","noteIndex":0},"citationItems":[{"id":5356,"uris":["http://zotero.org/groups/4909891/items/UP5ZJNSB"],"itemData":{"id":5356,"type":"article-journal","container-title":"Science of The Total Environment","DOI":"10.1016/j.scitotenv.2023.164029","ISSN":"00489697","journalAbbreviation":"Science of The Total Environment","language":"en","page":"164029","source":"DOI.org (Crossref)","title":"Coastal warming under climate change: Global, faster and heterogeneous","title-short":"Coastal warming under climate change","volume":"886","author":[{"family":"Varela","given":"R."},{"family":"De Castro","given":"M."},{"family":"Dias","given":"J.M."},{"family":"Gómez-Gesteira","given":"M."}],"issued":{"date-parts":[["2023",8]]}}}],"schema":"https://github.com/citation-style-language/schema/raw/master/csl-citation.json"} </w:instrText>
      </w:r>
      <w:r w:rsidR="002F713E">
        <w:fldChar w:fldCharType="separate"/>
      </w:r>
      <w:r w:rsidR="00F83671" w:rsidRPr="00F83671">
        <w:rPr>
          <w:vertAlign w:val="superscript"/>
        </w:rPr>
        <w:t>44</w:t>
      </w:r>
      <w:r w:rsidR="002F713E">
        <w:fldChar w:fldCharType="end"/>
      </w:r>
      <w:r>
        <w:t>.</w:t>
      </w:r>
      <w:r>
        <w:t xml:space="preserve"> Other locations with similar rates of change in temperature include sites at Tijuana (TJR) and Sapelo Island (SAP) NERR, both located at similar, more southerly latitudes (~ 32 °N). Lower rates of temperature increase (and therefore less oxygen decrease) tend to </w:t>
      </w:r>
      <w:r>
        <w:t>be common</w:t>
      </w:r>
      <w:r>
        <w:t xml:space="preserve"> further north along</w:t>
      </w:r>
      <w:r>
        <w:t xml:space="preserve"> on</w:t>
      </w:r>
      <w:r>
        <w:t xml:space="preserve"> the west coast, which may be due to the modulating effects of ocean upwelling damping local atmospheric and estuarine warming</w:t>
      </w:r>
      <w:r w:rsidR="00945618">
        <w:fldChar w:fldCharType="begin"/>
      </w:r>
      <w:r w:rsidR="00F83671">
        <w:instrText xml:space="preserve"> ADDIN ZOTERO_ITEM CSL_CITATION {"citationID":"zHIc5dPp","properties":{"formattedCitation":"\\super 45\\nosupersub{}","plainCitation":"45","noteIndex":0},"citationItems":[{"id":5198,"uris":["http://zotero.org/groups/4909891/items/QXMNXT7I"],"itemData":{"id":5198,"type":"article-journal","abstract":"Marine heatwaves (MHWs) are among the greatest threats to marine ecosystems, and while substantial advances have been made in oceanic MHWs, little is known about estuarine MHWs. Utilizing a temperature dataset spanning over two decades and 54 stations distributed across 20 estuaries in the United States National Estuarine Research Reserve System, we present a comprehensive analysis of estuarine MHW characteristics and trends. Long-term climate-change-driven warming is driving more frequent MHWs along the East Coast, and if trends continue, this region will be in a MHW state for ~ 1/3 of the year by the end of the century. In contrast, the vast majority of the West Coast showed no trends, highlighting the potential for future thermal refugia. The West Coast was more strongly influenced by climate variability through the enhancement/suppression of MHWs during different phases of climate modes, suggesting long-term predictability potential. These results can provide guidance for management actions and planning in these critical environments.","container-title":"Scientific Reports","DOI":"10.1038/s41598-025-91864-6","ISSN":"2045-2322","issue":"1","journalAbbreviation":"Sci Rep","language":"en","license":"2025 The Author(s)","note":"publisher: Nature Publishing Group","page":"7831","source":"www.nature.com","title":"Climate change and variability drive increasing exposure of marine heatwaves across US estuaries","volume":"15","author":[{"family":"Nardi","given":"Ricardo U."},{"family":"Mazzini","given":"Piero L. F."},{"family":"Walter","given":"Ryan K."}],"issued":{"date-parts":[["2025",3,6]]}}}],"schema":"https://github.com/citation-style-language/schema/raw/master/csl-citation.json"} </w:instrText>
      </w:r>
      <w:r w:rsidR="00945618">
        <w:fldChar w:fldCharType="separate"/>
      </w:r>
      <w:r w:rsidR="00F83671" w:rsidRPr="00F83671">
        <w:rPr>
          <w:vertAlign w:val="superscript"/>
        </w:rPr>
        <w:t>45</w:t>
      </w:r>
      <w:r w:rsidR="00945618">
        <w:fldChar w:fldCharType="end"/>
      </w:r>
      <w:r>
        <w:t>.</w:t>
      </w:r>
      <w:r>
        <w:t xml:space="preserve"> </w:t>
      </w:r>
    </w:p>
    <w:p w14:paraId="6E54AB94" w14:textId="77777777" w:rsidR="008D47BF" w:rsidRDefault="00FB35A1">
      <w:pPr>
        <w:spacing w:line="480" w:lineRule="auto"/>
        <w:rPr>
          <w:b/>
        </w:rPr>
      </w:pPr>
      <w:r>
        <w:rPr>
          <w:b/>
          <w:noProof/>
        </w:rPr>
        <w:drawing>
          <wp:inline distT="19050" distB="19050" distL="19050" distR="19050" wp14:anchorId="414743FA" wp14:editId="6607A75C">
            <wp:extent cx="5943600" cy="2222500"/>
            <wp:effectExtent l="0" t="0" r="0" b="0"/>
            <wp:docPr id="281795187" name="image4.png" descr="patchwork_DOChla_Ridge.png"/>
            <wp:cNvGraphicFramePr/>
            <a:graphic xmlns:a="http://schemas.openxmlformats.org/drawingml/2006/main">
              <a:graphicData uri="http://schemas.openxmlformats.org/drawingml/2006/picture">
                <pic:pic xmlns:pic="http://schemas.openxmlformats.org/drawingml/2006/picture">
                  <pic:nvPicPr>
                    <pic:cNvPr id="0" name="image4.png" descr="patchwork_DOChla_Ridge.png"/>
                    <pic:cNvPicPr preferRelativeResize="0"/>
                  </pic:nvPicPr>
                  <pic:blipFill>
                    <a:blip r:embed="rId17"/>
                    <a:srcRect/>
                    <a:stretch>
                      <a:fillRect/>
                    </a:stretch>
                  </pic:blipFill>
                  <pic:spPr>
                    <a:xfrm>
                      <a:off x="0" y="0"/>
                      <a:ext cx="5943600" cy="2222500"/>
                    </a:xfrm>
                    <a:prstGeom prst="rect">
                      <a:avLst/>
                    </a:prstGeom>
                    <a:ln/>
                  </pic:spPr>
                </pic:pic>
              </a:graphicData>
            </a:graphic>
          </wp:inline>
        </w:drawing>
      </w:r>
    </w:p>
    <w:p w14:paraId="0000003C" w14:textId="77777777" w:rsidR="0022022C" w:rsidRDefault="00FB35A1">
      <w:pPr>
        <w:spacing w:line="480" w:lineRule="auto"/>
      </w:pPr>
      <w:r>
        <w:rPr>
          <w:b/>
        </w:rPr>
        <w:t xml:space="preserve">Fig. 4. </w:t>
      </w:r>
      <w:r>
        <w:t xml:space="preserve">Trend slopes for </w:t>
      </w:r>
      <w:proofErr w:type="spellStart"/>
      <w:r>
        <w:t>chl</w:t>
      </w:r>
      <w:proofErr w:type="spellEnd"/>
      <w:r>
        <w:t>-a, dissolved oxygen, and water temperature by cluster.</w:t>
      </w:r>
    </w:p>
    <w:p w14:paraId="0000003D" w14:textId="77777777" w:rsidR="0022022C" w:rsidRDefault="00FB35A1">
      <w:pPr>
        <w:pStyle w:val="Heading4"/>
        <w:rPr>
          <w:i/>
        </w:rPr>
      </w:pPr>
      <w:bookmarkStart w:id="21" w:name="_heading=h.3dy6vkm" w:colFirst="0" w:colLast="0"/>
      <w:bookmarkEnd w:id="21"/>
      <w:r>
        <w:rPr>
          <w:i/>
        </w:rPr>
        <w:t>Potential drivers of estuarine eutrophication and oxygen declines</w:t>
      </w:r>
    </w:p>
    <w:p w14:paraId="0000003E" w14:textId="77777777" w:rsidR="0022022C" w:rsidRDefault="0022022C">
      <w:bookmarkStart w:id="22" w:name="_heading=h.3l33jyapbmij" w:colFirst="0" w:colLast="0"/>
      <w:bookmarkEnd w:id="22"/>
    </w:p>
    <w:p w14:paraId="0000003F" w14:textId="4492898F" w:rsidR="0022022C" w:rsidRDefault="00FB35A1">
      <w:pPr>
        <w:spacing w:line="480" w:lineRule="auto"/>
      </w:pPr>
      <w:bookmarkStart w:id="23" w:name="_heading=h.1t3h5sf" w:colFirst="0" w:colLast="0"/>
      <w:bookmarkEnd w:id="23"/>
      <w:r>
        <w:tab/>
        <w:t xml:space="preserve">Temporal changes in </w:t>
      </w:r>
      <w:proofErr w:type="spellStart"/>
      <w:r>
        <w:t>chl</w:t>
      </w:r>
      <w:proofErr w:type="spellEnd"/>
      <w:r>
        <w:t>-a concentration across U.S. estuaries were best predicted by corresponding site-level trends in NH</w:t>
      </w:r>
      <w:r>
        <w:rPr>
          <w:vertAlign w:val="subscript"/>
        </w:rPr>
        <w:t>4</w:t>
      </w:r>
      <w:r>
        <w:t>, PO</w:t>
      </w:r>
      <w:r>
        <w:rPr>
          <w:vertAlign w:val="subscript"/>
        </w:rPr>
        <w:t>4</w:t>
      </w:r>
      <w:r>
        <w:t>, and turbidity, with a relative importance of 0.98, 0.95, and 0.90, respectively (</w:t>
      </w:r>
      <w:r>
        <w:rPr>
          <w:b/>
        </w:rPr>
        <w:t>Fig. 5</w:t>
      </w:r>
      <w:r>
        <w:t xml:space="preserve">, </w:t>
      </w:r>
      <w:r>
        <w:rPr>
          <w:b/>
        </w:rPr>
        <w:t xml:space="preserve">Supplementary Table 5, </w:t>
      </w:r>
      <w:r>
        <w:t>and</w:t>
      </w:r>
      <w:r>
        <w:rPr>
          <w:b/>
        </w:rPr>
        <w:t xml:space="preserve"> Supplementary Fig. 6</w:t>
      </w:r>
      <w:r>
        <w:t xml:space="preserve">). Median </w:t>
      </w:r>
      <w:proofErr w:type="spellStart"/>
      <w:r>
        <w:t>chl</w:t>
      </w:r>
      <w:proofErr w:type="spellEnd"/>
      <w:r>
        <w:t xml:space="preserve">-a (i.e., trophic status) also predicted </w:t>
      </w:r>
      <w:proofErr w:type="spellStart"/>
      <w:r>
        <w:t>chl</w:t>
      </w:r>
      <w:proofErr w:type="spellEnd"/>
      <w:r>
        <w:t xml:space="preserve">-a trends well, with a relative importance of 0.70. Of the 165 </w:t>
      </w:r>
      <w:proofErr w:type="spellStart"/>
      <w:r>
        <w:t>chl</w:t>
      </w:r>
      <w:proofErr w:type="spellEnd"/>
      <w:r>
        <w:t xml:space="preserve">-a models with </w:t>
      </w:r>
      <w:proofErr w:type="spellStart"/>
      <w:r>
        <w:t>ΔAIC</w:t>
      </w:r>
      <w:r>
        <w:t>c</w:t>
      </w:r>
      <w:proofErr w:type="spellEnd"/>
      <w:r>
        <w:t xml:space="preserve"> &lt; 4 (AIC: Akaike Information Criterion, </w:t>
      </w:r>
      <w:proofErr w:type="spellStart"/>
      <w:r>
        <w:t>AICc</w:t>
      </w:r>
      <w:proofErr w:type="spellEnd"/>
      <w:r>
        <w:t>: corrected AIC), these variables (in the order presented above) appeared in 163, 157, 145, and 109 of the candidate models. The marginal R</w:t>
      </w:r>
      <w:r>
        <w:rPr>
          <w:vertAlign w:val="superscript"/>
        </w:rPr>
        <w:t>2</w:t>
      </w:r>
      <w:r>
        <w:t xml:space="preserve"> (</w:t>
      </w:r>
      <w:r>
        <w:t>this value describes fixed effects only</w:t>
      </w:r>
      <w:r w:rsidR="00945618">
        <w:fldChar w:fldCharType="begin"/>
      </w:r>
      <w:r w:rsidR="00F83671">
        <w:instrText xml:space="preserve"> ADDIN ZOTERO_ITEM CSL_CITATION {"citationID":"x6GrItkA","properties":{"formattedCitation":"\\super 46\\nosupersub{}","plainCitation":"46","noteIndex":0},"citationItems":[{"id":3284,"uris":["http://zotero.org/groups/4909891/items/7JXEYSNY"],"itemData":{"id":3284,"type":"article-journal","abstract":"Summary \n             \n               \n                 \n                   \n                    The use of both linear and generalized linear mixed‐effects models ( \n                    LMM \n                    s and \n                    GLMM \n                    s) has become popular not only in social and medical sciences, but also in biological sciences, especially in the field of ecology and evolution. Information criteria, such as Akaike Information Criterion ( \n                    AIC \n                    ), are usually presented as model comparison tools for mixed‐effects models. \n                   \n                 \n                 \n                   \n                    The presentation of ‘variance explained’ ( \n                    R \n                    2 \n                    ) as a relevant summarizing statistic of mixed‐effects models, however, is rare, even though \n                    R \n                    2 \n                    is routinely reported for linear models ( \n                    LM \n                    s) and also generalized linear models ( \n                    GLM \n                    s). \n                    R \n                    2 \n                    has the extremely useful property of providing an absolute value for the goodness‐of‐fit of a model, which cannot be given by the information criteria. As a summary statistic that describes the amount of variance explained, \n                    R \n                    2 \n                    can also be a quantity of biological interest. \n                   \n                 \n                 \n                   \n                    One reason for the under‐appreciation of \n                    R \n                    2 \n                    for mixed‐effects models lies in the fact that \n                    R \n                    2 \n                    can be defined in a number of ways. Furthermore, most definitions of \n                    R \n                    2 \n                    for mixed‐effects have theoretical problems (e.g. decreased or negative \n                    R \n                    2 \n                    values in larger models) and/or their use is hindered by practical difficulties (e.g. implementation). \n                   \n                 \n                 \n                   \n                    Here, we make a case for the importance of reporting \n                    R \n                    2 \n                    for mixed‐effects models. We first provide the common definitions of \n                    R \n                    2 \n                    for \n                    LM \n                    s and \n                    GLM \n                    s and discuss the key problems associated with calculating \n                    R \n                    2 \n                    for mixed‐effects models. We then recommend a general and simple method for calculating two types of \n                    R \n                    2 \n                    (marginal and conditional \n                    R \n                    2 \n                    ) for both \n                    LMM \n                    s and \n                    GLMM \n                    s, which are less susceptible to common problems. \n                   \n                 \n                 \n                   \n                    This method is illustrated by examples and can be widely employed by researchers in any fields of research, regardless of software packages used for fitting mixed‐effects models. The proposed method has the potential to facilitate the presentation of \n                    R \n                    2 \n                    for a wide range of circumstances.","container-title":"Methods in Ecology and Evolution","DOI":"10.1111/j.2041-210x.2012.00261.x","ISSN":"2041-210X, 2041-210X","issue":"2","journalAbbreviation":"Methods Ecol Evol","language":"en","license":"http://onlinelibrary.wiley.com/termsAndConditions#vor","page":"133-142","source":"DOI.org (Crossref)","title":"A general and simple method for obtaining &lt;i&gt;R&lt;/i&gt;&lt;sup&gt;2&lt;/sup&gt; from generalized linear mixed‐effects models","volume":"4","author":[{"family":"Nakagawa","given":"Shinichi"},{"family":"Schielzeth","given":"Holger"}],"editor":[{"family":"O'Hara","given":"Robert B."}],"issued":{"date-parts":[["2013",2]]}}}],"schema":"https://github.com/citation-style-language/schema/raw/master/csl-citation.json"} </w:instrText>
      </w:r>
      <w:r w:rsidR="00945618">
        <w:fldChar w:fldCharType="separate"/>
      </w:r>
      <w:r w:rsidR="00F83671" w:rsidRPr="00F83671">
        <w:rPr>
          <w:vertAlign w:val="superscript"/>
        </w:rPr>
        <w:t>46</w:t>
      </w:r>
      <w:r w:rsidR="00945618">
        <w:fldChar w:fldCharType="end"/>
      </w:r>
      <w:r>
        <w:t>)</w:t>
      </w:r>
      <w:r>
        <w:t xml:space="preserve"> for the global model (i.e., including all predictors) was 0.19, while the conditional R</w:t>
      </w:r>
      <w:r>
        <w:rPr>
          <w:vertAlign w:val="superscript"/>
        </w:rPr>
        <w:t>2</w:t>
      </w:r>
      <w:r>
        <w:t xml:space="preserve"> (i.e., complete model with fixed and random effects) was 0.71, meaning that including a random effect for each of the 27 reserves (i.e., allowing intercept to vary for sites in each reserve to allow for baseline differences) explained a significant amount of the variance in </w:t>
      </w:r>
      <w:proofErr w:type="spellStart"/>
      <w:r>
        <w:t>chl</w:t>
      </w:r>
      <w:proofErr w:type="spellEnd"/>
      <w:r>
        <w:t>-a trends across the 99 long-term monitoring sites. When only including the top four predictors, the marginal R</w:t>
      </w:r>
      <w:r>
        <w:rPr>
          <w:vertAlign w:val="superscript"/>
        </w:rPr>
        <w:t>2</w:t>
      </w:r>
      <w:r>
        <w:t xml:space="preserve"> was 0.10 and the conditional R</w:t>
      </w:r>
      <w:r>
        <w:rPr>
          <w:vertAlign w:val="superscript"/>
        </w:rPr>
        <w:t>2</w:t>
      </w:r>
      <w:r>
        <w:t xml:space="preserve"> was 0.60. </w:t>
      </w:r>
    </w:p>
    <w:bookmarkStart w:id="24" w:name="_heading=h.at5uud2hivpw" w:colFirst="0" w:colLast="0"/>
    <w:bookmarkEnd w:id="24"/>
    <w:p w14:paraId="00000040" w14:textId="2E038640" w:rsidR="0022022C" w:rsidRDefault="00FB35A1">
      <w:pPr>
        <w:spacing w:line="480" w:lineRule="auto"/>
        <w:ind w:firstLine="720"/>
        <w:rPr>
          <w:color w:val="FF00FF"/>
          <w:highlight w:val="white"/>
        </w:rPr>
      </w:pPr>
      <w:sdt>
        <w:sdtPr>
          <w:tag w:val="goog_rdk_14"/>
          <w:id w:val="871040438"/>
        </w:sdtPr>
        <w:sdtEndPr/>
        <w:sdtContent>
          <w:commentRangeStart w:id="25"/>
        </w:sdtContent>
      </w:sdt>
      <w:r>
        <w:t>Long-term changes in DO</w:t>
      </w:r>
      <w:commentRangeEnd w:id="25"/>
      <w:r>
        <w:commentReference w:id="25"/>
      </w:r>
      <w:r>
        <w:t xml:space="preserve"> concentration </w:t>
      </w:r>
      <w:r>
        <w:t xml:space="preserve">was best predicted by trends in temperature (inversely related; i.e., increasing temperature predicts larger decreases in dissolved oxygen), </w:t>
      </w:r>
      <w:proofErr w:type="spellStart"/>
      <w:r>
        <w:t>SpCond</w:t>
      </w:r>
      <w:proofErr w:type="spellEnd"/>
      <w:r>
        <w:t xml:space="preserve"> (positively related), and </w:t>
      </w:r>
      <w:proofErr w:type="spellStart"/>
      <w:r>
        <w:t>chl</w:t>
      </w:r>
      <w:proofErr w:type="spellEnd"/>
      <w:r>
        <w:t xml:space="preserve">-a (inversely related; i.e., high </w:t>
      </w:r>
      <w:proofErr w:type="spellStart"/>
      <w:r>
        <w:t>chl</w:t>
      </w:r>
      <w:proofErr w:type="spellEnd"/>
      <w:r>
        <w:t xml:space="preserve">-a trends predict larger decreases in dissolved oxygen as nearly all DO slopes are negative; </w:t>
      </w:r>
      <w:r>
        <w:rPr>
          <w:b/>
        </w:rPr>
        <w:t>Supplementary Fig. 7</w:t>
      </w:r>
      <w:r>
        <w:t xml:space="preserve">), as well as median </w:t>
      </w:r>
      <w:proofErr w:type="spellStart"/>
      <w:r>
        <w:t>chl</w:t>
      </w:r>
      <w:proofErr w:type="spellEnd"/>
      <w:r>
        <w:t xml:space="preserve">-a, represented as the log (positively related; i.e., higher median </w:t>
      </w:r>
      <w:proofErr w:type="spellStart"/>
      <w:r>
        <w:t>chl</w:t>
      </w:r>
      <w:proofErr w:type="spellEnd"/>
      <w:r>
        <w:t>-a predicts smaller decreases to possible increases in dissolved oxygen), with relative im</w:t>
      </w:r>
      <w:r>
        <w:t>portance of 1.00 for all four predictors (</w:t>
      </w:r>
      <w:r>
        <w:rPr>
          <w:b/>
        </w:rPr>
        <w:t>Fig. 5</w:t>
      </w:r>
      <w:r>
        <w:t xml:space="preserve"> and </w:t>
      </w:r>
      <w:r>
        <w:rPr>
          <w:b/>
        </w:rPr>
        <w:t>Supplementary Table 6</w:t>
      </w:r>
      <w:r>
        <w:t xml:space="preserve">). Thus, all four predictors have essentially equal importance. Temperature, </w:t>
      </w:r>
      <w:proofErr w:type="spellStart"/>
      <w:r>
        <w:t>SpCond</w:t>
      </w:r>
      <w:proofErr w:type="spellEnd"/>
      <w:r>
        <w:t xml:space="preserve">, and </w:t>
      </w:r>
      <w:proofErr w:type="spellStart"/>
      <w:r>
        <w:t>chl</w:t>
      </w:r>
      <w:proofErr w:type="spellEnd"/>
      <w:r>
        <w:t xml:space="preserve">-a trends appeared in all 139 models with </w:t>
      </w:r>
      <w:proofErr w:type="spellStart"/>
      <w:r>
        <w:t>ΔAIC</w:t>
      </w:r>
      <w:r>
        <w:t>c</w:t>
      </w:r>
      <w:proofErr w:type="spellEnd"/>
      <w:r>
        <w:t xml:space="preserve">&lt;4, while log of median </w:t>
      </w:r>
      <w:proofErr w:type="spellStart"/>
      <w:r>
        <w:t>chl</w:t>
      </w:r>
      <w:proofErr w:type="spellEnd"/>
      <w:r>
        <w:t>-a</w:t>
      </w:r>
      <w:r>
        <w:t xml:space="preserve"> (trophic status</w:t>
      </w:r>
      <w:r>
        <w:t>) appeared in 137. The global model yielded an adjusted R</w:t>
      </w:r>
      <w:r>
        <w:rPr>
          <w:vertAlign w:val="superscript"/>
        </w:rPr>
        <w:t>2</w:t>
      </w:r>
      <w:r>
        <w:t xml:space="preserve"> of 0.</w:t>
      </w:r>
      <w:r>
        <w:t>12</w:t>
      </w:r>
      <w:r>
        <w:t xml:space="preserve"> while these four predictors yielded an adjusted R</w:t>
      </w:r>
      <w:r>
        <w:rPr>
          <w:vertAlign w:val="superscript"/>
        </w:rPr>
        <w:t>2</w:t>
      </w:r>
      <w:r>
        <w:t xml:space="preserve"> of 0.14.</w:t>
      </w:r>
    </w:p>
    <w:p w14:paraId="6D9F3684" w14:textId="77777777" w:rsidR="008D47BF" w:rsidRDefault="00FB35A1">
      <w:pPr>
        <w:spacing w:line="480" w:lineRule="auto"/>
        <w:ind w:firstLine="720"/>
        <w:rPr>
          <w:color w:val="FF00FF"/>
          <w:highlight w:val="white"/>
        </w:rPr>
      </w:pPr>
      <w:r>
        <w:t xml:space="preserve">Surprisingly, we found no clear relationships between Land Use/Land Cover (LULC) and trends in estuarine </w:t>
      </w:r>
      <w:proofErr w:type="spellStart"/>
      <w:r>
        <w:t>chl</w:t>
      </w:r>
      <w:proofErr w:type="spellEnd"/>
      <w:r>
        <w:t>-a, DO, and nutrient concentrations (</w:t>
      </w:r>
      <w:r>
        <w:rPr>
          <w:b/>
        </w:rPr>
        <w:t>Supplementary Figs. 8-12</w:t>
      </w:r>
      <w:r>
        <w:t>). Nonetheless, we believe it is likely that LULC is at least somewhat related to these changes because aspects of LULC, such as urbanization, have been linked to riverine and estuarine warming</w:t>
      </w:r>
      <w:r w:rsidR="00945618">
        <w:fldChar w:fldCharType="begin"/>
      </w:r>
      <w:r w:rsidR="00F83671">
        <w:instrText xml:space="preserve"> ADDIN ZOTERO_ITEM CSL_CITATION {"citationID":"6YNzVdqM","properties":{"formattedCitation":"\\super 18,47\\nosupersub{}","plainCitation":"18,47","noteIndex":0},"citationItems":[{"id":5209,"uris":["http://zotero.org/groups/4909891/items/DY34UUJW"],"itemData":{"id":5209,"type":"article-journal","abstract":"Abstract \n             \n              Climate change is impacting ecosystems worldwide. Estuaries are diverse and important aquatic ecosystems; and yet until now we have lacked information on the response of estuaries to climate change. Here we present data from a twelve-year monitoring program, involving 6200 observations of 166 estuaries along &gt;1100 kilometres of the Australian coastline encompassing all estuary morphologies. Estuary temperatures increased by 2.16 °C on average over 12 years, at a rate of 0.2 °C year \n              −1 \n              , with waters acidifying at a rate of 0.09 pH units and freshening at 0.086 PSU year \n              −1 \n              . The response of estuaries to climate change is dependent on their morphology. Lagoons and rivers are warming and acidifying at the fastest rate because of shallow average depths and limited oceanic exchange. The changes measured are an order of magnitude faster than predicted by global ocean and atmospheric models, indicating that existing global models may not be useful to predict change in estuaries.","container-title":"Nature Communications","DOI":"10.1038/s41467-020-15550-z","ISSN":"2041-1723","issue":"1","journalAbbreviation":"Nat Commun","language":"en","page":"1803","source":"DOI.org (Crossref)","title":"Climate change rapidly warms and acidifies Australian estuaries","volume":"11","author":[{"family":"Scanes","given":"Elliot"},{"family":"Scanes","given":"Peter R."},{"family":"Ross","given":"Pauline M."}],"issued":{"date-parts":[["2020",4,14]]}}},{"id":5370,"uris":["http://zotero.org/groups/4909891/items/JS537LMG"],"itemData":{"id":5370,"type":"article-journal","abstract":"Water temperatures are increasing in many streams and rivers throughout the US. We analyzed historical records from 40 sites and found that 20 major streams and rivers have shown statistically significant, long-term warming. Annual mean water temperatures increased by 0.009–0.077°C yr−1, and rates of warming were most rapid in, but not confined to, urbanizing areas. Long-term increases in stream water temperatures were typically correlated with increases in air temperatures. If stream temperatures were to continue to increase at current rates, due to global warming and urbanization, this could have important effects on eutrophication, ecosystem processes such as biological productivity and stream metabolism, contaminant toxicity, and loss of aquatic biodiversity.","container-title":"Frontiers in Ecology and the Environment","DOI":"10.1890/090037","ISSN":"1540-9309","issue":"9","language":"en","license":"© The Ecological Society of America","note":"_eprint: https://esajournals.onlinelibrary.wiley.com/doi/pdf/10.1890/090037","page":"461-466","source":"Wiley Online Library","title":"Rising stream and river temperatures in the United States","volume":"8","author":[{"family":"Kaushal","given":"Sujay S"},{"family":"Likens","given":"Gene E"},{"family":"Jaworski","given":"Norbert A"},{"family":"Pace","given":"Michael L"},{"family":"Sides","given":"Ashley M"},{"family":"Seekell","given":"David"},{"family":"Belt","given":"Kenneth T"},{"family":"Secor","given":"David H"},{"family":"Wingate","given":"Rebecca L"}],"issued":{"date-parts":[["2010"]]}}}],"schema":"https://github.com/citation-style-language/schema/raw/master/csl-citation.json"} </w:instrText>
      </w:r>
      <w:r w:rsidR="00945618">
        <w:fldChar w:fldCharType="separate"/>
      </w:r>
      <w:r w:rsidR="00F83671" w:rsidRPr="00F83671">
        <w:rPr>
          <w:vertAlign w:val="superscript"/>
        </w:rPr>
        <w:t>18,47</w:t>
      </w:r>
      <w:r w:rsidR="00945618">
        <w:fldChar w:fldCharType="end"/>
      </w:r>
      <w:r>
        <w:t>. Furthermore, watershed LULC characteristics directly influence upstream nutrient loads and inputs to estuaries, such as via increased run-off of fertilizers from agricultural landscapes, or wastewater intrusion into coastal groundwater and run-off from impervious surfaces within urbanized settings</w:t>
      </w:r>
      <w:r w:rsidR="00AF5B94">
        <w:fldChar w:fldCharType="begin"/>
      </w:r>
      <w:r w:rsidR="00F83671">
        <w:instrText xml:space="preserve"> ADDIN ZOTERO_ITEM CSL_CITATION {"citationID":"VjIlicJZ","properties":{"formattedCitation":"\\super 28,48\\nosupersub{}","plainCitation":"28,48","noteIndex":0},"citationItems":[{"id":3235,"uris":["http://zotero.org/groups/4909891/items/MVC3PSCC"],"itemData":{"id":3235,"type":"article-journal","abstract":"An updated assessment of nutrient related impacts in US estuaries was completed in 2007. This assessment evaluates three components for each estuary: the influencing factors (e.g. land use, nutrient loads), the overall eutrophic condition (e.g. chlorophyll a, presence of nuisance/toxic algae and macroalgae, extent of dissolved oxygen problems, loss of submerged aquatic vegetation), and future outlook. Eutrophication is a widespread problem with 65% of assessed systems showing moderate to high level problems. The most impacted region was the mid-Atlantic. The majority of estuaries assessed, with the exception of North Atlantic systems (Cape Cod north to Maine), are highly influenced by human related activities that contribute to land-based nutrient loads. Conditions were predicted to worsen in 65% and to improve in 19% of the assessed estuaries in the future. Analysis of the extent of change from the early 1990s to the early 2000s, for those systems for which sufficient data were available, shows that conditions mostly remained the same (32 of 58 systems) though changes were observed in several smaller systems; 13 systems improved and 13 systems worsened. Chlorophyll a and HAB impacts have increased in the mid-Atlantic region, the only region with data adequate for comparison. These symptoms are more prevalent in systems with longer residence times, such as coastal lagoons. The successful restoration of seagrass in Tampa Bay is encouraging though future management to sustain the recovery will be difficult given expected population increases. This national assessment illustrates the need for coordinated and integrated action that balances management action, efficient monitoring to assess the effectiveness of the management, focused research, and a communication campaign aimed at engaging the broader community.","collection-title":"HABs and Eutrophication","container-title":"Harmful Algae","DOI":"10.1016/j.hal.2008.08.028","ISSN":"1568-9883","issue":"1","journalAbbreviation":"Harmful Algae","page":"21-32","source":"ScienceDirect","title":"Effects of nutrient enrichment in the nation's estuaries: A decade of change","title-short":"Effects of nutrient enrichment in the nation's estuaries","volume":"8","author":[{"family":"Bricker","given":"S. B."},{"family":"Longstaff","given":"B."},{"family":"Dennison","given":"W."},{"family":"Jones","given":"A."},{"family":"Boicourt","given":"K."},{"family":"Wicks","given":"C."},{"family":"Woerner","given":"J."}],"issued":{"date-parts":[["2008",12,1]]}}},{"id":5327,"uris":["http://zotero.org/groups/4909891/items/LCIFP8KB"],"itemData":{"id":5327,"type":"article-journal","container-title":"Environmental Pollution","DOI":"10.1016/S0269-7491(01)00316-5","ISSN":"02697491","issue":"2","journalAbbreviation":"Environmental Pollution","language":"en","license":"https://www.elsevier.com/tdm/userlicense/1.0/","page":"239-248","source":"DOI.org (Crossref)","title":"Nitrogen sources to watersheds and estuaries: role of land cover mosaics and losses within watersheds","title-short":"Nitrogen sources to watersheds and estuaries","volume":"118","author":[{"family":"Valiela","given":"I"},{"family":"Bowen","given":"J.L"}],"issued":{"date-parts":[["2002",7]]}}}],"schema":"https://github.com/citation-style-language/schema/raw/master/csl-citation.json"} </w:instrText>
      </w:r>
      <w:r w:rsidR="00AF5B94">
        <w:fldChar w:fldCharType="separate"/>
      </w:r>
      <w:r w:rsidR="00F83671" w:rsidRPr="00F83671">
        <w:rPr>
          <w:vertAlign w:val="superscript"/>
        </w:rPr>
        <w:t>28,48</w:t>
      </w:r>
      <w:r w:rsidR="00AF5B94">
        <w:fldChar w:fldCharType="end"/>
      </w:r>
      <w:r>
        <w:t xml:space="preserve">. The resolution at which LULC was </w:t>
      </w:r>
      <w:proofErr w:type="spellStart"/>
      <w:r>
        <w:t>analysed</w:t>
      </w:r>
      <w:proofErr w:type="spellEnd"/>
      <w:r>
        <w:t xml:space="preserve"> (HUC 8 and HUC12) grouped multiple stations within the same watershed, limiting our ability to relate changes in land use with trends in water quality variables at specific stations. In addition, some reserve sites </w:t>
      </w:r>
      <w:proofErr w:type="gramStart"/>
      <w:r>
        <w:t>are located in</w:t>
      </w:r>
      <w:proofErr w:type="gramEnd"/>
      <w:r>
        <w:t xml:space="preserve"> less developed areas, which may explain the lack of association between long-term trends in water quality and LULC within our database. The degree to which our results are representative of other, potentially more anthropogenically-distur</w:t>
      </w:r>
      <w:r>
        <w:t xml:space="preserve">bed, estuaries </w:t>
      </w:r>
      <w:proofErr w:type="gramStart"/>
      <w:r>
        <w:t>requires</w:t>
      </w:r>
      <w:proofErr w:type="gramEnd"/>
      <w:r>
        <w:t xml:space="preserve"> additional investigation.</w:t>
      </w:r>
    </w:p>
    <w:p w14:paraId="0FFB584C" w14:textId="77777777" w:rsidR="008D47BF" w:rsidRDefault="008D47BF">
      <w:pPr>
        <w:spacing w:line="480" w:lineRule="auto"/>
        <w:ind w:firstLine="720"/>
      </w:pPr>
    </w:p>
    <w:p w14:paraId="38771647" w14:textId="77777777" w:rsidR="008D47BF" w:rsidRDefault="00FB35A1">
      <w:r>
        <w:rPr>
          <w:noProof/>
        </w:rPr>
        <w:drawing>
          <wp:inline distT="19050" distB="19050" distL="19050" distR="19050" wp14:anchorId="4B9E8440" wp14:editId="1B4458A7">
            <wp:extent cx="5943600" cy="3962400"/>
            <wp:effectExtent l="0" t="0" r="0" b="0"/>
            <wp:docPr id="1501005308" name="image14.png" descr="TrendCoef_plot.png"/>
            <wp:cNvGraphicFramePr/>
            <a:graphic xmlns:a="http://schemas.openxmlformats.org/drawingml/2006/main">
              <a:graphicData uri="http://schemas.openxmlformats.org/drawingml/2006/picture">
                <pic:pic xmlns:pic="http://schemas.openxmlformats.org/drawingml/2006/picture">
                  <pic:nvPicPr>
                    <pic:cNvPr id="0" name="image14.png" descr="TrendCoef_plot.png"/>
                    <pic:cNvPicPr preferRelativeResize="0"/>
                  </pic:nvPicPr>
                  <pic:blipFill>
                    <a:blip r:embed="rId18"/>
                    <a:srcRect/>
                    <a:stretch>
                      <a:fillRect/>
                    </a:stretch>
                  </pic:blipFill>
                  <pic:spPr>
                    <a:xfrm>
                      <a:off x="0" y="0"/>
                      <a:ext cx="5943600" cy="3962400"/>
                    </a:xfrm>
                    <a:prstGeom prst="rect">
                      <a:avLst/>
                    </a:prstGeom>
                    <a:ln/>
                  </pic:spPr>
                </pic:pic>
              </a:graphicData>
            </a:graphic>
          </wp:inline>
        </w:drawing>
      </w:r>
    </w:p>
    <w:p w14:paraId="00000044" w14:textId="789605C8" w:rsidR="0022022C" w:rsidRDefault="00FB35A1">
      <w:bookmarkStart w:id="26" w:name="_heading=h.66wif1vps03c" w:colFirst="0" w:colLast="0"/>
      <w:bookmarkEnd w:id="26"/>
      <w:r>
        <w:rPr>
          <w:b/>
        </w:rPr>
        <w:t>Fig. 5</w:t>
      </w:r>
      <w:r>
        <w:t xml:space="preserve">. Standardized coefficients based on model averaging. Colors represent relative importance of predictor variables; note that predictors are not presented in the same order between left and right panels. For </w:t>
      </w:r>
      <w:proofErr w:type="spellStart"/>
      <w:r>
        <w:t>chl</w:t>
      </w:r>
      <w:proofErr w:type="spellEnd"/>
      <w:r>
        <w:t xml:space="preserve">-a, 165 of the original 32,768 potential model subsets were retained based on our delta </w:t>
      </w:r>
      <w:proofErr w:type="spellStart"/>
      <w:r>
        <w:t>AIC</w:t>
      </w:r>
      <w:r>
        <w:t>c</w:t>
      </w:r>
      <w:proofErr w:type="spellEnd"/>
      <w:r>
        <w:t xml:space="preserve"> threshold of 4. For DO, 139 of the original 65,536 subsets were retained and used for coefficient estimation via model averaging. TLD PC1 indicates the first </w:t>
      </w:r>
      <w:proofErr w:type="gramStart"/>
      <w:r>
        <w:t>principle</w:t>
      </w:r>
      <w:proofErr w:type="gramEnd"/>
      <w:r>
        <w:t xml:space="preserve"> component of the PCA analysis for median temperature, DO, and latitude as model predictor (see methods). </w:t>
      </w:r>
    </w:p>
    <w:p w14:paraId="00000045" w14:textId="77777777" w:rsidR="0022022C" w:rsidRDefault="0022022C">
      <w:pPr>
        <w:jc w:val="center"/>
      </w:pPr>
    </w:p>
    <w:p w14:paraId="71EB7038" w14:textId="77777777" w:rsidR="008D47BF" w:rsidRDefault="00FB35A1">
      <w:pPr>
        <w:spacing w:before="240" w:after="240" w:line="480" w:lineRule="auto"/>
        <w:ind w:firstLine="720"/>
      </w:pPr>
      <w:r>
        <w:t>Our results suggest that nutrients are more strongly associated with trends in phytoplankton biomass than water temperature, specifically NH</w:t>
      </w:r>
      <w:r>
        <w:rPr>
          <w:vertAlign w:val="subscript"/>
        </w:rPr>
        <w:t>4</w:t>
      </w:r>
      <w:r>
        <w:t xml:space="preserve"> and PO</w:t>
      </w:r>
      <w:r>
        <w:rPr>
          <w:vertAlign w:val="subscript"/>
        </w:rPr>
        <w:t>4</w:t>
      </w:r>
      <w:r>
        <w:t>, while NO</w:t>
      </w:r>
      <w:r>
        <w:rPr>
          <w:vertAlign w:val="subscript"/>
        </w:rPr>
        <w:t>23</w:t>
      </w:r>
      <w:r>
        <w:t xml:space="preserve"> was at the bottom of the predictor pool. Typically, inorganic nitrogen has been identified as the most common limiting nutrient in coastal systems</w:t>
      </w:r>
      <w:r w:rsidR="00AF5B94">
        <w:fldChar w:fldCharType="begin"/>
      </w:r>
      <w:r w:rsidR="00F83671">
        <w:instrText xml:space="preserve"> ADDIN ZOTERO_ITEM CSL_CITATION {"citationID":"sguPLv8p","properties":{"formattedCitation":"\\super 6\\nosupersub{}","plainCitation":"6","noteIndex":0},"citationItems":[{"id":5336,"uris":["http://zotero.org/groups/4909891/items/Y286FAE3"],"itemData":{"id":5336,"type":"article-journal","abstract":"Nutrient fluxes to coastal areas have risen in recent decades, leading to widespread hypoxia and other ecological damage, particularly from nitrogen (N). Several factors make N more limiting in estuaries and coastal waters than in lakes: desorption (release) of phosphorus (P) bound to clay as salinity increases, lack of planktonic N fixation in most coastal ecosystems, and flux of relatively P‐rich, N‐poor waters from coastal oceans into estuaries. During eutrophication, biogeochemical feedbacks further increase the supply of N and P, but decrease availability of silica – conditions that can favor the formation and persistence of harmful algal blooms. Given sufficient N inputs, estuaries and coastal marine ecosystems can be driven to P limitation. This switch contributes to greater far‐field N pollution; that is, the N moves further and contributes to eutrophication at greater distances. The physical oceanography (extent of stratification, residence time, and so forth) of coastal systems determines their sensitivity to hypoxia, and recent changes in physics have made some ecosystems more sensitive to hypoxia. Coastal hypoxia contributes to ocean acidification, which harms calcifying organisms such as mollusks and some crustaceans.","container-title":"Frontiers in Ecology and the Environment","DOI":"10.1890/100008","ISSN":"1540-9295, 1540-9309","issue":"1","journalAbbreviation":"Frontiers in Ecol &amp; Environ","language":"en","license":"http://onlinelibrary.wiley.com/termsAndConditions#vor","page":"18-26","source":"DOI.org (Crossref)","title":"Coupled biogeochemical cycles: eutrophication and hypoxia in temperate estuaries and coastal marine ecosystems","title-short":"Coupled biogeochemical cycles","volume":"9","author":[{"family":"Howarth","given":"Robert"},{"family":"Chan","given":"Francis"},{"family":"Conley","given":"Daniel J"},{"family":"Garnier","given":"Josette"},{"family":"Doney","given":"Scott C"},{"family":"Marino","given":"Roxanne"},{"family":"Billen","given":"Gilles"}],"issued":{"date-parts":[["2011",2]]}}}],"schema":"https://github.com/citation-style-language/schema/raw/master/csl-citation.json"} </w:instrText>
      </w:r>
      <w:r w:rsidR="00AF5B94">
        <w:fldChar w:fldCharType="separate"/>
      </w:r>
      <w:r w:rsidR="00F83671" w:rsidRPr="00F83671">
        <w:rPr>
          <w:vertAlign w:val="superscript"/>
        </w:rPr>
        <w:t>6</w:t>
      </w:r>
      <w:r w:rsidR="00AF5B94">
        <w:fldChar w:fldCharType="end"/>
      </w:r>
      <w:r>
        <w:t>, but this is not a spatiotemporal absolute. Phosphorus often limits phytoplankton growth during springtime in the Chesapeake Bay</w:t>
      </w:r>
      <w:r w:rsidR="00AF5B94">
        <w:fldChar w:fldCharType="begin"/>
      </w:r>
      <w:r w:rsidR="00F83671">
        <w:instrText xml:space="preserve"> ADDIN ZOTERO_ITEM CSL_CITATION {"citationID":"nHD62qsY","properties":{"formattedCitation":"\\super 49\\nosupersub{}","plainCitation":"49","noteIndex":0},"citationItems":[{"id":3274,"uris":["http://zotero.org/groups/4909891/items/FMGIQN7Y"],"itemData":{"id":3274,"type":"article-journal","abstract":"A retrospective analysis of freshwater discharge, riverine dissolved nutrient loads, dissolved nutrients, and chlorophyll in the Chesapeake Bay from 1985 to 2008 is presented. It is evident that each field displays an interannual variability averaged over the Bay. The N and P loads peaked in 1997 and have fluctuated with a decreasing trend since early 2004. Dissolved nutrient concentrations in the Bay appear to be largely controlled by riverine nutrient loads. The temporal variability of chlorophyll is positively correlated with nutrient loads and concentrations. Over the study period, N:P (DIN:DIP) molar ratios were consistently higher than the Redfield ratio (N:P = 16:1) and strongly correlated with river discharge (R2 = 0.68, p &lt; 0.05) with high discharge periods corresponding to high DIN levels. The N:P stoichiometric analysis indicates that P is the limiting nutrient in spring (N:P &gt; 16:1), and N is the limiting nutrient in summer and early autumn (N:P &lt; 16:1), pointing to an uptake of dissolved nitrogen by the phytoplankton and the release of PO4 from anoxic sediments. Long-term climate indices, such as El Niño Southern Oscillation (ENSO) and North Atlantic Oscillation (NAO), appear to exert only a moderate control over the riverine discharge to the Bay or over the ecosystem response in terms of chlorophyll in the Bay. While not all related mechanisms can be inferred from available data, this analysis should help in determining future data needs for monitoring water quality and human and climate influence on the health of the Bay.","container-title":"Estuaries and Coasts","DOI":"10.1007/s12237-010-9325-y","ISSN":"1559-2731","issue":"5","journalAbbreviation":"Estuaries and Coasts","language":"en","page":"1128-1143","source":"Springer Link","title":"Long-Term Variability of Nutrients and Chlorophyll in the Chesapeake Bay: A Retrospective Analysis, 1985–2008","title-short":"Long-Term Variability of Nutrients and Chlorophyll in the Chesapeake Bay","volume":"33","author":[{"family":"Prasad","given":"M. Bala Krishna"},{"family":"Sapiano","given":"Mathew R. P."},{"family":"Anderson","given":"Clarissa R."},{"family":"Long","given":"Wen"},{"family":"Murtugudde","given":"Raghu"}],"issued":{"date-parts":[["2010",9,1]]}}}],"schema":"https://github.com/citation-style-language/schema/raw/master/csl-citation.json"} </w:instrText>
      </w:r>
      <w:r w:rsidR="00AF5B94">
        <w:fldChar w:fldCharType="separate"/>
      </w:r>
      <w:r w:rsidR="00F83671" w:rsidRPr="00F83671">
        <w:rPr>
          <w:vertAlign w:val="superscript"/>
        </w:rPr>
        <w:t>49</w:t>
      </w:r>
      <w:r w:rsidR="00AF5B94">
        <w:fldChar w:fldCharType="end"/>
      </w:r>
      <w:r w:rsidR="00AF5B94">
        <w:t xml:space="preserve"> </w:t>
      </w:r>
      <w:r>
        <w:t xml:space="preserve">and drives </w:t>
      </w:r>
      <w:proofErr w:type="spellStart"/>
      <w:r>
        <w:t>chl</w:t>
      </w:r>
      <w:proofErr w:type="spellEnd"/>
      <w:r>
        <w:t>-a variability at one location in Weeks Bay, Alabama USA</w:t>
      </w:r>
      <w:r w:rsidR="00AF5B94">
        <w:fldChar w:fldCharType="begin"/>
      </w:r>
      <w:r w:rsidR="00F83671">
        <w:instrText xml:space="preserve"> ADDIN ZOTERO_ITEM CSL_CITATION {"citationID":"X6kBmPNa","properties":{"formattedCitation":"\\super 50\\nosupersub{}","plainCitation":"50","noteIndex":0},"citationItems":[{"id":3273,"uris":["http://zotero.org/groups/4909891/items/7C867H2A"],"itemData":{"id":3273,"type":"article-journal","abstract":"&lt;p&gt;Chlorophyll trends in subtropical and tropical estuaries are under characterized and may reveal patterns not shared by their temperate analogues. Detection of trends requires long-term monitoring programs, but these are uncommon. In this study, we utilized an 18-year chlorophyll-&lt;italic&gt;a&lt;/italic&gt; time series from 2002 to 2020 in Weeks Bay, AL, to detect and quantify trends in chlorophyll variability over multiple time scales. Our analysis included up to 30 years of contemporaneous data for variables such as river discharge, nitrogen, and phosphorus to relate the chlorophyll-&lt;italic&gt;a&lt;/italic&gt; trends to environmental drivers. We detected an abrupt shift in chlorophyll-&lt;italic&gt;a&lt;/italic&gt; that was linked to changes in phosphorus and hydrology. The shift followed an abrupt increase in total phosphorus concentration from upstream of the primary river system that discharges into Weeks Bay. Total phosphorus continued to rise after the abrupt shift, but there was no detectable change in chlorophyll-&lt;italic&gt;a&lt;/italic&gt;. We propose that the exceedance of a total phosphorus threshold at 0.1 mg l&lt;sup&gt;-1&lt;/sup&gt;, combined with a period of very low river discharge variability, induced the shift in chlorophyll-&lt;italic&gt;a&lt;/italic&gt;. This shift opposed the pattern of proportional change usually observed as a result of nutrient enrichment. Not all monitoring stations underwent the abrupt shift, which demonstrated the complexity of phytoplankton response to environmental drivers and the significance of spatial differences even over small estuaries.&lt;/p&gt;","container-title":"Frontiers in Marine Science","DOI":"10.3389/fmars.2022.990404","ISSN":"2296-7745","journalAbbreviation":"Front. Mar. Sci.","language":"English","source":"Frontiers","title":"Abrupt chlorophyll shift driven by phosphorus threshold in a small subtropical estuary","URL":"https://www.frontiersin.org/journals/marine-science/articles/10.3389/fmars.2022.990404/full","volume":"9","author":[{"family":"Fung","given":"Mai S."},{"family":"Phipps","given":"Scott W."},{"family":"Lehrter","given":"John C."}],"accessed":{"date-parts":[["2025",2,20]]},"issued":{"date-parts":[["2022",10,4]]}}}],"schema":"https://github.com/citation-style-language/schema/raw/master/csl-citation.json"} </w:instrText>
      </w:r>
      <w:r w:rsidR="00AF5B94">
        <w:fldChar w:fldCharType="separate"/>
      </w:r>
      <w:r w:rsidR="00F83671" w:rsidRPr="00F83671">
        <w:rPr>
          <w:vertAlign w:val="superscript"/>
        </w:rPr>
        <w:t>50</w:t>
      </w:r>
      <w:r w:rsidR="00AF5B94">
        <w:fldChar w:fldCharType="end"/>
      </w:r>
      <w:r>
        <w:t>. Furthermore, PO</w:t>
      </w:r>
      <w:r>
        <w:rPr>
          <w:vertAlign w:val="subscript"/>
        </w:rPr>
        <w:t>4</w:t>
      </w:r>
      <w:r>
        <w:t xml:space="preserve"> typically limits growth in freshwater environments</w:t>
      </w:r>
      <w:r w:rsidR="00AF5B94">
        <w:fldChar w:fldCharType="begin"/>
      </w:r>
      <w:r w:rsidR="00F83671">
        <w:instrText xml:space="preserve"> ADDIN ZOTERO_ITEM CSL_CITATION {"citationID":"yxdpiM1j","properties":{"formattedCitation":"\\super 51\\nosupersub{}","plainCitation":"51","noteIndex":0},"citationItems":[{"id":3272,"uris":["http://zotero.org/groups/4909891/items/63TTG9HH"],"itemData":{"id":3272,"type":"article-journal","abstract":"Lake 227, a small lake in the Precambrian Shield at the Experimental Lakes Area (ELA), has been fertilized for 37 years with constant annual inputs of phosphorus and decreasing inputs of nitrogen to test the theory that controlling nitrogen inputs can control eutrophication. For the final 16 years (1990–2005), the lake was fertilized with phosphorus alone. Reducing nitrogen inputs increasingly favored nitrogen-fixing cyanobacteria as a response by the phytoplankton community to extreme seasonal nitrogen limitation. Nitrogen fixation was sufficient to allow biomass to continue to be produced in proportion to phosphorus, and the lake remained highly eutrophic, despite showing indications of extreme nitrogen limitation seasonally. To reduce eutrophication, the focus of management must be on decreasing inputs of phosphorus.","container-title":"Proceedings of the National Academy of Sciences","DOI":"10.1073/pnas.0805108105","ISSN":"0027-8424, 1091-6490","issue":"32","journalAbbreviation":"Proc. Natl. Acad. Sci. U.S.A.","language":"en","page":"11254-11258","source":"DOI.org (Crossref)","title":"Eutrophication of lakes cannot be controlled by reducing nitrogen input: Results of a 37-year whole-ecosystem experiment","title-short":"Eutrophication of lakes cannot be controlled by reducing nitrogen input","volume":"105","author":[{"family":"Schindler","given":"David W."},{"family":"Hecky","given":"R. E."},{"family":"Findlay","given":"D. L."},{"family":"Stainton","given":"M. P."},{"family":"Parker","given":"B. R."},{"family":"Paterson","given":"M. J."},{"family":"Beaty","given":"K. G."},{"family":"Lyng","given":"M."},{"family":"Kasian","given":"S. E. M."}],"issued":{"date-parts":[["2008",8,12]]}}}],"schema":"https://github.com/citation-style-language/schema/raw/master/csl-citation.json"} </w:instrText>
      </w:r>
      <w:r w:rsidR="00AF5B94">
        <w:fldChar w:fldCharType="separate"/>
      </w:r>
      <w:r w:rsidR="00F83671" w:rsidRPr="00F83671">
        <w:rPr>
          <w:vertAlign w:val="superscript"/>
        </w:rPr>
        <w:t>51</w:t>
      </w:r>
      <w:r w:rsidR="00AF5B94">
        <w:fldChar w:fldCharType="end"/>
      </w:r>
      <w:r>
        <w:t xml:space="preserve">, which is characteristic of upstream conditions in estuaries. This dynamic nature of estuaries along the freshwater-to-marine continuum is likely reflected in the modeling results showing that both N and P play a key role in predicting </w:t>
      </w:r>
      <w:proofErr w:type="spellStart"/>
      <w:r>
        <w:t>chl</w:t>
      </w:r>
      <w:proofErr w:type="spellEnd"/>
      <w:r>
        <w:t>-a trends. Interestingly, it is decreasing trends in reduced forms of N (e.g., NH</w:t>
      </w:r>
      <w:r>
        <w:rPr>
          <w:vertAlign w:val="subscript"/>
        </w:rPr>
        <w:t>4</w:t>
      </w:r>
      <w:r>
        <w:t>), which are typically regarded as being more bioavailable (although not necessarily for diatoms</w:t>
      </w:r>
      <w:r w:rsidR="00AF5B94">
        <w:fldChar w:fldCharType="begin"/>
      </w:r>
      <w:r w:rsidR="00F83671">
        <w:instrText xml:space="preserve"> ADDIN ZOTERO_ITEM CSL_CITATION {"citationID":"cNWuJKsm","properties":{"formattedCitation":"\\super 52\\nosupersub{}","plainCitation":"52","noteIndex":0},"citationItems":[{"id":3280,"uris":["http://zotero.org/groups/4909891/items/Z5ZW9I4L"],"itemData":{"id":3280,"type":"article-journal","abstract":"Eutrophication is a complex process and often associated with not only a change in overall algal biomass but also with a change in biodiversity. Common metrics of eutrophication (e.g., chlorophyll a), total nitrogen (TN) and phosphorus (TP) are not adequate for understanding biodiversity changes, especially those associated with harmful algal bloom (HAB) proliferations. Harmful algae can increase disproportionately with eutrophication, depending on which nutrients change and in what proportion. This paper challenges several classic paradigms in our understanding of eutrophication and associated biodiversity changes. The underlying message is that nutrient proportions and forms can alter biodiversity, even when nutrients are at concentrations in excess of those considered limiting. The global HAB problem is on a trajectory for more blooms, more toxins, more often, in more places. Our approach to management of HABs and eutrophication must consider the broader complexity of nutrient effects at scales ranging from physiological to ecological.","collection-title":"Special Issue: Hong Kong Conference 2016","container-title":"Marine Pollution Bulletin","DOI":"10.1016/j.marpolbul.2017.04.027","ISSN":"0025-326X","issue":"2","journalAbbreviation":"Marine Pollution Bulletin","page":"591-606","source":"ScienceDirect","title":"Eutrophication, harmful algae and biodiversity — Challenging paradigms in a world of complex nutrient changes","volume":"124","author":[{"family":"Glibert","given":"Patricia M."}],"issued":{"date-parts":[["2017",11,30]]}}}],"schema":"https://github.com/citation-style-language/schema/raw/master/csl-citation.json"} </w:instrText>
      </w:r>
      <w:r w:rsidR="00AF5B94">
        <w:fldChar w:fldCharType="separate"/>
      </w:r>
      <w:r w:rsidR="00F83671" w:rsidRPr="00F83671">
        <w:rPr>
          <w:vertAlign w:val="superscript"/>
        </w:rPr>
        <w:t>52</w:t>
      </w:r>
      <w:r w:rsidR="00AF5B94">
        <w:fldChar w:fldCharType="end"/>
      </w:r>
      <w:r>
        <w:t>), and increasing trends in PO</w:t>
      </w:r>
      <w:r>
        <w:rPr>
          <w:vertAlign w:val="subscript"/>
        </w:rPr>
        <w:t xml:space="preserve">4 </w:t>
      </w:r>
      <w:r>
        <w:t xml:space="preserve">that were correlated with increasing </w:t>
      </w:r>
      <w:proofErr w:type="spellStart"/>
      <w:r>
        <w:t>chl</w:t>
      </w:r>
      <w:proofErr w:type="spellEnd"/>
      <w:r>
        <w:t xml:space="preserve">-a concentrations. Planktonic primary producers </w:t>
      </w:r>
      <w:r w:rsidR="00AF5B94">
        <w:t>can</w:t>
      </w:r>
      <w:r>
        <w:t xml:space="preserve"> rapidly take up NH</w:t>
      </w:r>
      <w:r>
        <w:rPr>
          <w:vertAlign w:val="subscript"/>
        </w:rPr>
        <w:t>4</w:t>
      </w:r>
      <w:r>
        <w:t>, and so the declines in NH</w:t>
      </w:r>
      <w:r>
        <w:rPr>
          <w:vertAlign w:val="subscript"/>
        </w:rPr>
        <w:t>4</w:t>
      </w:r>
      <w:r>
        <w:t xml:space="preserve"> concentration may </w:t>
      </w:r>
      <w:proofErr w:type="gramStart"/>
      <w:r>
        <w:t>actually reflect</w:t>
      </w:r>
      <w:proofErr w:type="gramEnd"/>
      <w:r>
        <w:t xml:space="preserve"> increased uptake from increasing primary production, possibly driven by an increase in PO</w:t>
      </w:r>
      <w:r>
        <w:rPr>
          <w:vertAlign w:val="subscript"/>
        </w:rPr>
        <w:t>4</w:t>
      </w:r>
      <w:r>
        <w:t xml:space="preserve"> availability. These nutrient uptake rates may be further increased by coincident rises in temperature and subsequently, phytoplankton growth, reinforcing feedbacks between algal growth</w:t>
      </w:r>
      <w:r w:rsidR="00AF5B94">
        <w:fldChar w:fldCharType="begin"/>
      </w:r>
      <w:r w:rsidR="00F83671">
        <w:instrText xml:space="preserve"> ADDIN ZOTERO_ITEM CSL_CITATION {"citationID":"5ikHoHUT","properties":{"formattedCitation":"\\super 53\\nosupersub{}","plainCitation":"53","noteIndex":0},"citationItems":[{"id":5323,"uris":["http://zotero.org/groups/4909891/items/TK7MYHPW"],"itemData":{"id":5323,"type":"article-journal","container-title":"Nature Geoscience","DOI":"10.1038/s41561-024-01454-w","ISSN":"1752-0894, 1752-0908","issue":"6","journalAbbreviation":"Nat. Geosci.","language":"en","page":"495-502","source":"DOI.org (Crossref)","title":"Feedbacks between phytoplankton and nutrient cycles in a warming ocean","volume":"17","author":[{"family":"Hutchins","given":"David A."},{"family":"Tagliabue","given":"Alessandro"}],"issued":{"date-parts":[["2024",6]]}}}],"schema":"https://github.com/citation-style-language/schema/raw/master/csl-citation.json"} </w:instrText>
      </w:r>
      <w:r w:rsidR="00AF5B94">
        <w:fldChar w:fldCharType="separate"/>
      </w:r>
      <w:r w:rsidR="00F83671" w:rsidRPr="00F83671">
        <w:rPr>
          <w:vertAlign w:val="superscript"/>
        </w:rPr>
        <w:t>53</w:t>
      </w:r>
      <w:r w:rsidR="00AF5B94">
        <w:fldChar w:fldCharType="end"/>
      </w:r>
      <w:r>
        <w:t xml:space="preserve">. </w:t>
      </w:r>
    </w:p>
    <w:p w14:paraId="703D0CD3" w14:textId="77777777" w:rsidR="008D47BF" w:rsidRDefault="00FB35A1">
      <w:pPr>
        <w:spacing w:before="240" w:after="240" w:line="480" w:lineRule="auto"/>
        <w:ind w:firstLine="720"/>
      </w:pPr>
      <w:r>
        <w:t>Our dataset did not allow us</w:t>
      </w:r>
      <w:r>
        <w:rPr>
          <w:highlight w:val="white"/>
        </w:rPr>
        <w:t xml:space="preserve"> to directly analyze N:P ratios in our dataset because of numerous instances in which both N and P were below the limit of detection, preventing generation of a meaningful ratio. However, the associations of decreasing NH</w:t>
      </w:r>
      <w:r>
        <w:rPr>
          <w:highlight w:val="white"/>
          <w:vertAlign w:val="subscript"/>
        </w:rPr>
        <w:t>4</w:t>
      </w:r>
      <w:r>
        <w:rPr>
          <w:highlight w:val="white"/>
        </w:rPr>
        <w:t xml:space="preserve"> and increasing PO</w:t>
      </w:r>
      <w:r>
        <w:rPr>
          <w:highlight w:val="white"/>
          <w:vertAlign w:val="subscript"/>
        </w:rPr>
        <w:t>4</w:t>
      </w:r>
      <w:r>
        <w:rPr>
          <w:highlight w:val="white"/>
        </w:rPr>
        <w:t xml:space="preserve"> trends with </w:t>
      </w:r>
      <w:proofErr w:type="spellStart"/>
      <w:r>
        <w:rPr>
          <w:highlight w:val="white"/>
        </w:rPr>
        <w:t>chl</w:t>
      </w:r>
      <w:proofErr w:type="spellEnd"/>
      <w:r>
        <w:rPr>
          <w:highlight w:val="white"/>
        </w:rPr>
        <w:t xml:space="preserve">-a trends supports a claim that nutrient ratios and availability (i.e., stoichiometry) is broadly changing, with important implications for </w:t>
      </w:r>
      <w:r>
        <w:t>primary productivity, phytoplankton community composition, and food web dynamics</w:t>
      </w:r>
      <w:r w:rsidR="00AF5B94">
        <w:fldChar w:fldCharType="begin"/>
      </w:r>
      <w:r w:rsidR="00F83671">
        <w:instrText xml:space="preserve"> ADDIN ZOTERO_ITEM CSL_CITATION {"citationID":"ErK9qzaQ","properties":{"formattedCitation":"\\super 54\\nosupersub{}","plainCitation":"54","noteIndex":0},"citationItems":[{"id":5199,"uris":["http://zotero.org/groups/4909891/items/S27GB7JD"],"itemData":{"id":5199,"type":"article-journal","abstract":"The results of 76 long—term competition experiments between two species of freshwater algae (Asterionella formosa and Cyclotella meneghiniana) grown along a resource gradient agree with the predictions of two different models of resource competition. Both models are based on the functional resource—utilization response of each species to limiting resources. The Monod and the Variable Internal Stores model of competition made similar predictions. Asterionella was observed to be competitively dominant when both species were phosphate limited; Cyclotella was dominant when both species were silicate limited; and both species stably coexisted when each species was growth—rate limited by a different resource. Almost 75% of the variance in the relative abundances of these two species along a natural silicate—phosphate gradient in Lake Michigan is explained by the Monod model.","container-title":"Ecology","DOI":"10.2307/1935608","ISSN":"1939-9170","issue":"2","language":"en","license":"© 1977 by the Ecological Society of America","note":"_eprint: https://onlinelibrary.wiley.com/doi/pdf/10.2307/1935608","page":"338-348","source":"Wiley Online Library","title":"Resource Competition between Plankton Algae: An Experimental and Theoretical Approach","title-short":"Resource Competition between Plankton Algae","volume":"58","author":[{"family":"Tilman","given":"David"}],"issued":{"date-parts":[["1977"]]}}}],"schema":"https://github.com/citation-style-language/schema/raw/master/csl-citation.json"} </w:instrText>
      </w:r>
      <w:r w:rsidR="00AF5B94">
        <w:fldChar w:fldCharType="separate"/>
      </w:r>
      <w:r w:rsidR="00F83671" w:rsidRPr="00F83671">
        <w:rPr>
          <w:vertAlign w:val="superscript"/>
        </w:rPr>
        <w:t>54</w:t>
      </w:r>
      <w:r w:rsidR="00AF5B94">
        <w:fldChar w:fldCharType="end"/>
      </w:r>
      <w:r>
        <w:t xml:space="preserve">. </w:t>
      </w:r>
      <w:r>
        <w:rPr>
          <w:highlight w:val="white"/>
        </w:rPr>
        <w:t>For example, it is more energetically efficient for dinoflagellates and cyanobacteria to utilize reduced forms of N, while diatoms often prefer oxidized</w:t>
      </w:r>
      <w:r w:rsidR="00AF5B94">
        <w:rPr>
          <w:highlight w:val="white"/>
        </w:rPr>
        <w:fldChar w:fldCharType="begin"/>
      </w:r>
      <w:r w:rsidR="00F83671">
        <w:rPr>
          <w:highlight w:val="white"/>
        </w:rPr>
        <w:instrText xml:space="preserve"> ADDIN ZOTERO_ITEM CSL_CITATION {"citationID":"q3sgfkAP","properties":{"formattedCitation":"\\super 52\\nosupersub{}","plainCitation":"52","noteIndex":0},"citationItems":[{"id":3280,"uris":["http://zotero.org/groups/4909891/items/Z5ZW9I4L"],"itemData":{"id":3280,"type":"article-journal","abstract":"Eutrophication is a complex process and often associated with not only a change in overall algal biomass but also with a change in biodiversity. Common metrics of eutrophication (e.g., chlorophyll a), total nitrogen (TN) and phosphorus (TP) are not adequate for understanding biodiversity changes, especially those associated with harmful algal bloom (HAB) proliferations. Harmful algae can increase disproportionately with eutrophication, depending on which nutrients change and in what proportion. This paper challenges several classic paradigms in our understanding of eutrophication and associated biodiversity changes. The underlying message is that nutrient proportions and forms can alter biodiversity, even when nutrients are at concentrations in excess of those considered limiting. The global HAB problem is on a trajectory for more blooms, more toxins, more often, in more places. Our approach to management of HABs and eutrophication must consider the broader complexity of nutrient effects at scales ranging from physiological to ecological.","collection-title":"Special Issue: Hong Kong Conference 2016","container-title":"Marine Pollution Bulletin","DOI":"10.1016/j.marpolbul.2017.04.027","ISSN":"0025-326X","issue":"2","journalAbbreviation":"Marine Pollution Bulletin","page":"591-606","source":"ScienceDirect","title":"Eutrophication, harmful algae and biodiversity — Challenging paradigms in a world of complex nutrient changes","volume":"124","author":[{"family":"Glibert","given":"Patricia M."}],"issued":{"date-parts":[["2017",11,30]]}}}],"schema":"https://github.com/citation-style-language/schema/raw/master/csl-citation.json"} </w:instrText>
      </w:r>
      <w:r w:rsidR="00AF5B94">
        <w:rPr>
          <w:highlight w:val="white"/>
        </w:rPr>
        <w:fldChar w:fldCharType="separate"/>
      </w:r>
      <w:r w:rsidR="00F83671" w:rsidRPr="00F83671">
        <w:rPr>
          <w:vertAlign w:val="superscript"/>
        </w:rPr>
        <w:t>52</w:t>
      </w:r>
      <w:r w:rsidR="00AF5B94">
        <w:rPr>
          <w:highlight w:val="white"/>
        </w:rPr>
        <w:fldChar w:fldCharType="end"/>
      </w:r>
      <w:r w:rsidR="00AF5B94">
        <w:rPr>
          <w:highlight w:val="white"/>
        </w:rPr>
        <w:t>.</w:t>
      </w:r>
      <w:r>
        <w:rPr>
          <w:highlight w:val="white"/>
        </w:rPr>
        <w:t xml:space="preserve"> Dinoflagellates and cyanobacteria are generally less favorable to grazers than diatoms, suggesting that changes in nitrogen species availability could have implications for phytoplankton community structure that reverberate throughout the foodweb</w:t>
      </w:r>
      <w:r w:rsidR="00AF5B94">
        <w:rPr>
          <w:highlight w:val="white"/>
        </w:rPr>
        <w:fldChar w:fldCharType="begin"/>
      </w:r>
      <w:r w:rsidR="00F83671">
        <w:rPr>
          <w:highlight w:val="white"/>
        </w:rPr>
        <w:instrText xml:space="preserve"> ADDIN ZOTERO_ITEM CSL_CITATION {"citationID":"WKnAf3aN","properties":{"formattedCitation":"\\super 55,56\\nosupersub{}","plainCitation":"55,56","noteIndex":0},"citationItems":[{"id":3278,"uris":["http://zotero.org/groups/4909891/items/QYEGQFRB"],"itemData":{"id":3278,"type":"article-journal","abstract":"The seasonal succession of plankton is an annually repeated process of community assembly during which all major external factors and internal interactions shaping communities can be studied. A quarter of a century ago, the state of this understanding was described by the verbal plankton ecology group (PEG) model. It emphasized the role of physical factors, grazing and nutrient limitation for phytoplankton, and the role of food limitation and fish predation for zooplankton. Although originally targeted at lake ecosystems, it was also adopted by marine plankton ecologists. Since then, a suite of ecological interactions previously underestimated in importance have become research foci: overwintering of key organisms, the microbial food web, parasitism, and food quality as a limiting factor and an extended role of higher order predators. A review of the impact of these novel interactions on plankton seasonal succession reveals limited effects on gross seasonal biomass patterns, but strong effects on species replacements.","container-title":"Annual Review of Ecology, Evolution, and Systematics","DOI":"10.1146/annurev-ecolsys-110411-160251","ISSN":"1543-592X, 1545-2069","issue":"1","journalAbbreviation":"Annu. Rev. Ecol. Evol. Syst.","language":"en","page":"429-448","source":"DOI.org (Crossref)","title":"Beyond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M."},{"family":"Van Donk","given":"Ellen"},{"family":"Winder","given":"Monika"}],"issued":{"date-parts":[["2012",12,1]]}}},{"id":3279,"uris":["http://zotero.org/groups/4909891/items/KQBCSDZX"],"itemData":{"id":3279,"type":"article-journal","abstract":"Diatoms, a unique group of algae colonising a wide range of aquatic habitats and contributing to human well-being in many ways. We list and summarise these services using the classification of the Millennium Ecosystem Assessment (MEA), i.e. supporting, regulating, provisioning and cultural services. The most relevant supporting services are photosynthesis and primary production, as well as sediment formation. They also play a key role in nutrient cycling and habitat provisioning and serve as food for many organisms. Regulating services as oxygen production, climate control or sediment stabilisation are difficult to discuss without diatoms. Many provisioning services, directly used by humans, can be obtained from diatoms. These are tangible products such as medicines and immunostimulants but direct technologies such as wastewater treatment, micro- and nanotechnologies were also developed using diatoms. Studying of the past, present, and future linked to diatoms as a tool for palaeolimnology, ecological status assessment of waters and climate modelling is essential. Finally, the impressive morphology and ornaments of diatom frustules make them one of the most spectacular microorganisms, inspiring artists or providing a number of educational opportunities. Therefore, protecting aquatic habitats they inhabit is not simply a nature conservation issue but the key for human well-being in the future.","container-title":"Hydrobiologia","DOI":"10.1007/s10750-022-04984-9","ISSN":"1573-5117","issue":"12","journalAbbreviation":"Hydrobiologia","language":"en","page":"2707-2733","source":"Springer Link","title":"Ecosystem services provided by freshwater and marine diatoms","volume":"850","author":[{"family":"B-Béres","given":"Viktória"},{"family":"Stenger-Kovács","given":"Csilla"},{"family":"Buczkó","given":"Krisztina"},{"family":"Padisák","given":"Judit"},{"family":"Selmeczy","given":"Géza B."},{"family":"Lengyel","given":"Edina"},{"family":"Tapolczai","given":"Kálmán"}],"issued":{"date-parts":[["2023",7,1]]}}}],"schema":"https://github.com/citation-style-language/schema/raw/master/csl-citation.json"} </w:instrText>
      </w:r>
      <w:r w:rsidR="00AF5B94">
        <w:rPr>
          <w:highlight w:val="white"/>
        </w:rPr>
        <w:fldChar w:fldCharType="separate"/>
      </w:r>
      <w:r w:rsidR="00F83671" w:rsidRPr="00F83671">
        <w:rPr>
          <w:vertAlign w:val="superscript"/>
        </w:rPr>
        <w:t>55,56</w:t>
      </w:r>
      <w:r w:rsidR="00AF5B94">
        <w:rPr>
          <w:highlight w:val="white"/>
        </w:rPr>
        <w:fldChar w:fldCharType="end"/>
      </w:r>
      <w:r w:rsidR="00AF5B94">
        <w:rPr>
          <w:highlight w:val="white"/>
        </w:rPr>
        <w:t>.</w:t>
      </w:r>
      <w:r>
        <w:rPr>
          <w:highlight w:val="white"/>
        </w:rPr>
        <w:t xml:space="preserve"> </w:t>
      </w:r>
      <w:r w:rsidR="00AF5B94">
        <w:rPr>
          <w:highlight w:val="white"/>
        </w:rPr>
        <w:t>S</w:t>
      </w:r>
      <w:r>
        <w:rPr>
          <w:highlight w:val="white"/>
        </w:rPr>
        <w:t>hifts in N:P ratios can also influence the relative importance of mixotrophy, cell size, and toxin production in dinoflagellates and cyanobacteria, two key HAB-forming groups</w:t>
      </w:r>
      <w:r w:rsidR="00AF5B94">
        <w:rPr>
          <w:highlight w:val="white"/>
        </w:rPr>
        <w:fldChar w:fldCharType="begin"/>
      </w:r>
      <w:r w:rsidR="00F83671">
        <w:rPr>
          <w:highlight w:val="white"/>
        </w:rPr>
        <w:instrText xml:space="preserve"> ADDIN ZOTERO_ITEM CSL_CITATION {"citationID":"IvuGYdGk","properties":{"formattedCitation":"\\super 57\\nosupersub{}","plainCitation":"57","noteIndex":0},"citationItems":[{"id":5360,"uris":["http://zotero.org/groups/4909891/items/VKGU6ZXV"],"itemData":{"id":5360,"type":"chapter","abstract":"This chapter highlights the key role of changes in nutrients; emphasizes estuarine/marine microalgal species, and includes information on some freshwater harmful algal blooms (HAB). It focuses mainly on microalgae and also presents several examples of macroalgae. It explores some suggestions for advancement in the understanding of HAB and nutrients. Physical factors influence both nutrient retention and cell retention. A major question in HAB biogeography is whether there are biotic provinces that are conductive for specific types of HAB species. Climate controls many of the fundamental parameters regulating algal growth, including water temperature, nutrients, light, and grazers, and thus can be expected to influence changes in the species composition, trophic structure, and function of aquatic ecosystems. Anthropogenic nutrient pollution is a common source of the exogenous nutrients. Compositional changes in algal assemblages occur when nutrients change in proportion or form, at all concentration levels, from limiting to super-saturating.","container-title":"Harmful Algal Blooms","ISBN":"978-1-118-99467-2","language":"en","license":"Copyright © 2018 John Wiley &amp; Sons, Ltd. All rights reserved.","note":"section: 1\n_eprint: https://onlinelibrary.wiley.com/doi/pdf/10.1002/9781118994672.ch1\nDOI: 10.1002/9781118994672.ch1","page":"1-38","publisher":"John Wiley &amp; Sons, Ltd","source":"Wiley Online Library","title":"Causes of Harmful Algal Blooms","URL":"https://onlinelibrary.wiley.com/doi/abs/10.1002/9781118994672.ch1","author":[{"family":"Glibert","given":"Patricia M."},{"family":"Burkholder","given":"JoAnn M."}],"accessed":{"date-parts":[["2025",5,22]]},"issued":{"date-parts":[["2018"]]}}}],"schema":"https://github.com/citation-style-language/schema/raw/master/csl-citation.json"} </w:instrText>
      </w:r>
      <w:r w:rsidR="00AF5B94">
        <w:rPr>
          <w:highlight w:val="white"/>
        </w:rPr>
        <w:fldChar w:fldCharType="separate"/>
      </w:r>
      <w:r w:rsidR="00F83671" w:rsidRPr="00F83671">
        <w:rPr>
          <w:vertAlign w:val="superscript"/>
        </w:rPr>
        <w:t>57</w:t>
      </w:r>
      <w:r w:rsidR="00AF5B94">
        <w:rPr>
          <w:highlight w:val="white"/>
        </w:rPr>
        <w:fldChar w:fldCharType="end"/>
      </w:r>
      <w:r>
        <w:rPr>
          <w:highlight w:val="white"/>
        </w:rPr>
        <w:t xml:space="preserve">. </w:t>
      </w:r>
    </w:p>
    <w:p w14:paraId="7121FDD9" w14:textId="77777777" w:rsidR="008D47BF" w:rsidRDefault="00FB35A1">
      <w:pPr>
        <w:spacing w:before="240" w:after="240" w:line="480" w:lineRule="auto"/>
        <w:ind w:firstLine="720"/>
      </w:pPr>
      <w:r>
        <w:t xml:space="preserve">An important consideration for interpreting our analyses of the putative drivers of </w:t>
      </w:r>
      <w:proofErr w:type="spellStart"/>
      <w:r>
        <w:t>chl</w:t>
      </w:r>
      <w:proofErr w:type="spellEnd"/>
      <w:r>
        <w:t>-a trends is the lack of data describing the organic forms and total pools of N and P. Inorganic nutrients are generally understood to be the most bioavailable compounds for phytoplankton; however, organic N and P can be present at concentrations far exceeding inorganic forms, even by an order of magnitude</w:t>
      </w:r>
      <w:r w:rsidR="00AF5B94">
        <w:fldChar w:fldCharType="begin"/>
      </w:r>
      <w:r w:rsidR="00F83671">
        <w:instrText xml:space="preserve"> ADDIN ZOTERO_ITEM CSL_CITATION {"citationID":"HEy3iRs0","properties":{"formattedCitation":"\\super 58,59\\nosupersub{}","plainCitation":"58,59","noteIndex":0},"citationItems":[{"id":5197,"uris":["http://zotero.org/groups/4909891/items/NPCF3MN8"],"itemData":{"id":5197,"type":"article-journal","abstract":"Degradation of estuarine water quality during the Anthropocene has largely resulted from discharges of nutrients leading to eutrophication. Recently, upstream management practices have led to comparatively reduced nutrient input into estuaries. Concurrently, climate cycles and impacts associated with anthropogenic climate warming can affect the long-term conditions observed within estuaries. Using long-term monitoring data from adjacent southeastern U.S. estuaries, we show that decadal-scale trends in nutrient concentrations and phytoplankton standing stock differ between the two connected systems. These contrasting trends appear to result from differences in oceanic influence, the extent of adjacent vegetated marsh, watershed size, and upstream degradation. In the minimally impacted, ocean-dominated North Inlet estuary, we document increasing ammonium and chlorophyll a (Chl a), while in the adjacent, river-dominated Winyah Bay, ammonium, and Chl a concentrations are more variable but do not appear to have increased over the same time period. Surprisingly, total nitrogen exhibits the opposite pattern: temporal stability in North Inlet but increasing in Winyah Bay. We hypothesize that sea level rise associated with climate change has driven a complex set of interactions between salt marsh porewaters and tidal pumping, leading to the spillover of nutrients from salt marshes into tidal creeks in North Inlet. In Winyah Bay, this mechanism is less evident as a driver of ammonium concentrations, likely due to the outsized effect of watershed nutrient input and the narrow fringing marsh platform. The degree to which this mechanism operates in other estuaries, which vary in tidal range, the extent of vegetated marsh, watershed size, and degree of anthropogenic degradation warrants further study.","container-title":"Limnology and Oceanography","DOI":"10.1002/lno.12405","ISSN":"1939-5590","issue":"9","language":"en","license":"© 2023 The Authors. Limnology and Oceanography published by Wiley Periodicals LLC on behalf of Association for the Sciences of Limnology and Oceanography.","note":"_eprint: https://onlinelibrary.wiley.com/doi/pdf/10.1002/lno.12405","page":"2040-2058","source":"Wiley Online Library","title":"Contrasting trends in water quality between adjacent ocean- and river-dominated estuaries: Evidence for marsh porewaters as a source of nutrient enrichment?","title-short":"Contrasting trends in water quality between adjacent ocean- and river-dominated estuaries","volume":"68","author":[{"family":"Dunn","given":"Robert P."},{"family":"Krask","given":"Julie L."},{"family":"Pinckney","given":"James L."},{"family":"Smith","given":"Erik M."}],"issued":{"date-parts":[["2023"]]}}},{"id":5322,"uris":["http://zotero.org/groups/4909891/items/EJJ2WQ74"],"itemData":{"id":5322,"type":"article-journal","container-title":"Marine Pollution Bulletin","DOI":"10.1016/j.marpolbul.2025.117968","ISSN":"0025326X","journalAbbreviation":"Marine Pollution Bulletin","language":"en","page":"117968","source":"DOI.org (Crossref)","title":"Assessing water quality in the impounded Guana Estuary: A baseline with implications for future management","title-short":"Assessing water quality in the impounded Guana Estuary","volume":"216","author":[{"family":"Dix","given":"Nicole G."},{"family":"Roorbach","given":"Olivia"},{"family":"Fischman","given":"Hallie"},{"family":"Lee","given":"Jessica"},{"family":"Kimmel","given":"Shannon Dunnigan"},{"family":"Maldonado","given":"Monica"},{"family":"Mathis","given":"Savanna J."},{"family":"Angelini","given":"Christine"},{"family":"Reisinger","given":"Alexander J."},{"family":"Smyth","given":"Ashley"}],"issued":{"date-parts":[["2025",7]]}}}],"schema":"https://github.com/citation-style-language/schema/raw/master/csl-citation.json"} </w:instrText>
      </w:r>
      <w:r w:rsidR="00AF5B94">
        <w:fldChar w:fldCharType="separate"/>
      </w:r>
      <w:r w:rsidR="00F83671" w:rsidRPr="00F83671">
        <w:rPr>
          <w:vertAlign w:val="superscript"/>
        </w:rPr>
        <w:t>58,59</w:t>
      </w:r>
      <w:r w:rsidR="00AF5B94">
        <w:fldChar w:fldCharType="end"/>
      </w:r>
      <w:r>
        <w:t>. Furthermore, many of the organic forms are indeed bioavailable to different phytoplankton taxa and/or can be recycled into more readily usable forms (i.e., NH</w:t>
      </w:r>
      <w:r>
        <w:rPr>
          <w:vertAlign w:val="subscript"/>
        </w:rPr>
        <w:t>4</w:t>
      </w:r>
      <w:r>
        <w:t>) at high concentrations upon organic matter decomposition and remineralization</w:t>
      </w:r>
      <w:r w:rsidR="00542753">
        <w:fldChar w:fldCharType="begin"/>
      </w:r>
      <w:r w:rsidR="00F83671">
        <w:instrText xml:space="preserve"> ADDIN ZOTERO_ITEM CSL_CITATION {"citationID":"rGClm0a2","properties":{"formattedCitation":"\\super 60\\uc0\\u8211{}63\\nosupersub{}","plainCitation":"60–63","noteIndex":0},"citationItems":[{"id":5193,"uris":["http://zotero.org/groups/4909891/items/8GUR3PKP"],"itemData":{"id":5193,"type":"article-journal","abstract":"The bioavailibility of dissolved organic nitrogen (DON) in river water entering estuaries was examined for the Delaware and Hudson Rivers, USA. Water collected from above the salinity intrusion zone of each river was filtered, brought to a salinity of 15\nppt, and inoculated with estuarine bacteria. Bacterial production rates (8 to 26 x 105 cells ml-1 d-1) during the initial 2 d in these experiments were within the range measured in these and other estuaries, indicating\nthat riverine dissolved organic matter can contribute to production of estuarine bacteria. Average DON concentrations decreased by 40 to 72% within the 10 to 15 d time course of the experiments; the decreases in DON were accounted for by increases in\nmicrobial biomass plus remineralization to inorganic nitrogen. The time scale over which DON was utilized suggests that in estuaries with residence times on the order of weeks to months, such as Delaware Bay, river inputs of the biologically available\nportion of DON are first utilized within the estuary. In contrast, in estuaries with residences times of less than a week, such as New York Bay, a portion of the biologically available DON may be utilized first within the estuary, with the remainder\nexported and utilized in continental shelf waters. The large proportion of the DON that was biologically available in these experiments, coupled with the knowledge that inputs of organic nitrogen can account for 20 to 90% of the total nitrogen loading to\nestuaries, suggests that organic nitrogen inputs may contribute more to estuarine and shelf eutrophication than was previously suspected. These experiments demonstrate that dissolved inorganic nitrogen (DIN) inputs underestimate, and total nitrogen inputs\nlikely overestimate, the inputs of biologically available N to estuaries. In order to develop a 'biologically available nitrogen budget' for an ecosystem, DIN inputs, plus that portion of the organic N that is biologically available must be quantified.","container-title":"Marine Ecology Progress Series","DOI":"10.3354/meps159001","ISSN":"0171-8630, 1616-1599","language":"en","page":"1-12","source":"www.int-res.com","title":"Contribution of dissolved organic nitrogen from rivers to estuarine eutrophication","volume":"159","author":[{"family":"Seitzinger","given":"S. P."},{"family":"Sanders","given":"R. W."}],"issued":{"date-parts":[["1997",11,29]]}}},{"id":5195,"uris":["http://zotero.org/groups/4909891/items/35R3ZAAS"],"itemData":{"id":5195,"type":"article-journal","abstract":"Uptake rates of ammonium, nitrate and urea were measured during the spring, summer and autumn (2001) in the eutrophic, nitrogen (N) limited Neuse River Estuary (NRE), North Carolina, USA. Ammonium was the dominant form of N taken up during the study, contributing approximately half of the total measured N uptake throughout the estuary. Nitrate uptake declined significantly with distance downstream comprising 33% of the total uptake in the upper estuary but only 11 and 16% in the middle and lower estuary, respectively. Urea uptake contributed least to the total pool in the upper estuary (16%), but increased in importance in the middle and lower estuary, comprising 45 and 37% of the total N taken up, respectively. The importance of regenerated N for fuelling phytoplankton productivity in the mesohaline sections of the NRE is demonstrated. The contribution of urea to the regenerated N pool suggests that internal regeneration of dissolved organic N may support a large proportion of the phytoplankton primary production and biomass accumulation in the middle and lower NRE. These results suggest that N-budgets based on dissolved inorganic N uptake rates alone will seriously under estimate phytoplankton N uptake.","container-title":"Hydrobiologia","DOI":"10.1007/s10750-004-2403-z","ISSN":"1573-5117","issue":"1","journalAbbreviation":"Hydrobiologia","language":"en","page":"123-134","source":"Springer Link","title":"Phytoplankton uptake of ammonium, nitrate and urea in the Neuse River Estuary, NC, USA","volume":"533","author":[{"family":"Twomey","given":"Luke J."},{"family":"Piehler","given":"Michael F."},{"family":"Paerl","given":"Hans W."}],"issued":{"date-parts":[["2005",1,1]]}}},{"id":5196,"uris":["http://zotero.org/groups/4909891/items/D5EWXLVL"],"itemData":{"id":5196,"type":"article-journal","abstract":"Relative to inorganic nitrogen, concentrations of dissolved organic nitrogen (DON) are often high, even in regions believed to be nitrogen-limited. The persistence of these high concentrations led to the view that the DON pool was largely refractory and therefore unimportant to plankton nutrition. Any DON that was utilized was believed to fuel bacterial production. More recent work, however, indicates that fluxes into and out of the DON pool can be large, and that the constancy in concentration is a function of tightly coupled production and consumption processes. Evidence is also accumulating which indicates that phytoplankton, including a number of harmful species, may obtain a substantial part of their nitrogen nutrition from organic compounds. Ongoing research includes ways to discriminate between autotrophic and heterotrophic utilization, as well as a number of mechanisms, such as cell surface enzymes and photochemical decomposition, that could facilitate phytoplankton use of DON components.","container-title":"Biogeosciences","DOI":"10.5194/bg-4-283-2007","ISSN":"1726-4170","issue":"3","language":"English","note":"publisher: Copernicus GmbH","page":"283-296","source":"Copernicus Online Journals","title":"DON as a source of bioavailable nitrogen for phytoplankton","volume":"4","author":[{"family":"Bronk","given":"D. A."},{"family":"See","given":"J. H."},{"family":"Bradley","given":"P."},{"family":"Killberg","given":"L."}],"issued":{"date-parts":[["2007",5,24]]}}},{"id":5194,"uris":["http://zotero.org/groups/4909891/items/UJU3JUE4"],"itemData":{"id":5194,"type":"article-journal","abstract":"The New River Estuary, NC, is a nutrient-sensitive, eutrophic water body that is prone to harmful algal blooms. High annual loading from the watershed of varying nutrient forms, including inorganic phosphorus and inorganic and organic nitrogen, may be linked to the persistence of algal blooms in the estuary. In order to evaluate phytoplankton response to nutrient inputs, a series of in situ nutrient addition experiments were carried out during June 2010 to July 2011 on water from an estuarine site known to support algal blooms. Estuarine water was enriched with nutrients consisting of individual and combined sources of dissolved inorganic nitrogen, orthophosphate, urea, and a natural dissolved organic nitrogen (DON) addition derived from upstream New River water. The combined inorganic N and P addition most frequently stimulated phytoplankton biomass production as total chlorophyll a. The responses of diagnostic (of major algal groups) photopigments were also evaluated. Significant increases in peridinin (dinoflagellates), chlorophyll b (chlorophytes), and myxoxanthophyll (cyanobacteria) were most frequently promoted by additions containing riverine DON. Significant increases in zeaxanthin (cyanobacteria) were more frequently promoted by inorganic nitrogen additions, while increases in fucoxanthin (diatoms) and alloxanthin (cryptophytes) were not promoted consistently by any one nutrient treatment. Evaluating the impact of varying nutrient forms on phytoplankton community dynamics is necessary in order to develop strategies to avoid long-term changes in community structure and larger-scale changes in ecosystem condition.","container-title":"Aquatic Ecology","DOI":"10.1007/s10452-012-9398-8","ISSN":"1573-5125","issue":"3","journalAbbreviation":"Aquat Ecol","language":"en","page":"269-282","source":"Springer Link","title":"Composition of inorganic and organic nutrient sources influences phytoplankton community structure in the New River Estuary, North Carolina","volume":"46","author":[{"family":"Altman","given":"Julia C."},{"family":"Paerl","given":"Hans W."}],"issued":{"date-parts":[["2012",9,1]]}}}],"schema":"https://github.com/citation-style-language/schema/raw/master/csl-citation.json"} </w:instrText>
      </w:r>
      <w:r w:rsidR="00542753">
        <w:fldChar w:fldCharType="separate"/>
      </w:r>
      <w:r w:rsidR="00F83671" w:rsidRPr="00F83671">
        <w:rPr>
          <w:vertAlign w:val="superscript"/>
        </w:rPr>
        <w:t>60–63</w:t>
      </w:r>
      <w:r w:rsidR="00542753">
        <w:fldChar w:fldCharType="end"/>
      </w:r>
      <w:r>
        <w:t xml:space="preserve">. Unfortunately, organic nutrient forms are not consistently measured as part of SWMP on the national scale and could not be included in this analysis. Nonetheless, it is critical to note their potential role in explaining additional variance in trends in </w:t>
      </w:r>
      <w:proofErr w:type="spellStart"/>
      <w:r>
        <w:t>chl</w:t>
      </w:r>
      <w:proofErr w:type="spellEnd"/>
      <w:r>
        <w:t>-a and nutrient cycles and highlight the need for future investigation of the relative importance of organic nutrients to estuarine water quality.</w:t>
      </w:r>
    </w:p>
    <w:p w14:paraId="40147022" w14:textId="77777777" w:rsidR="008D47BF" w:rsidRDefault="00FB35A1">
      <w:pPr>
        <w:spacing w:before="240" w:after="240" w:line="480" w:lineRule="auto"/>
        <w:ind w:firstLine="720"/>
      </w:pPr>
      <w:r>
        <w:t xml:space="preserve">The importance of trends in turbidity for predicting </w:t>
      </w:r>
      <w:proofErr w:type="spellStart"/>
      <w:r>
        <w:t>chl</w:t>
      </w:r>
      <w:proofErr w:type="spellEnd"/>
      <w:r>
        <w:t xml:space="preserve">-a trends may reflect the increase in phytoplankton biomass and associated organic detritus in suspension. Alternatively, the relative importance of median </w:t>
      </w:r>
      <w:proofErr w:type="spellStart"/>
      <w:r>
        <w:t>SpCond</w:t>
      </w:r>
      <w:proofErr w:type="spellEnd"/>
      <w:r>
        <w:t xml:space="preserve"> (importance value = 0.21; </w:t>
      </w:r>
      <w:r>
        <w:rPr>
          <w:b/>
        </w:rPr>
        <w:t>Supplementary Table 5</w:t>
      </w:r>
      <w:r>
        <w:t xml:space="preserve">) and precipitation trend (importance value = 0.31; </w:t>
      </w:r>
      <w:r>
        <w:rPr>
          <w:b/>
        </w:rPr>
        <w:t>Supplementary Table 5</w:t>
      </w:r>
      <w:r>
        <w:t>) alongside turbidity could indicate that turbidity trends may also indirectly represent altered nutrient and light dynamics resulting from terrestrial inputs and changes in rainfall frequency, duration or intensity, hydrologi</w:t>
      </w:r>
      <w:r>
        <w:t>cal mixing patterns, or overall estuarine geomorphology</w:t>
      </w:r>
      <w:r w:rsidR="00542753">
        <w:fldChar w:fldCharType="begin"/>
      </w:r>
      <w:r w:rsidR="00F83671">
        <w:instrText xml:space="preserve"> ADDIN ZOTERO_ITEM CSL_CITATION {"citationID":"77opL47h","properties":{"formattedCitation":"\\super 64,65\\nosupersub{}","plainCitation":"64,65","noteIndex":0},"citationItems":[{"id":5373,"uris":["http://zotero.org/groups/4909891/items/WQGCD6U4"],"itemData":{"id":5373,"type":"article-journal","abstract":"Hydrographie patterns and chlorophyll concentrations in the Columbia River estuary were compared for spring and summer periods during 2004 through 2006. Riverine and oceanic sources of chlorophyll were evaluated at stations along a 27-km along-estuary transect in relation to time series of wind stress, river flow, and tidal stage. Patterns of chlorophyll concentration varied between seasons and years. In spring, the chlorophyll distribution was dominated by high concentrations from freshwater sources. Periods of increased stream flow limited riverine chlorophyll production. In summer, conversely, upwelling winds induced input of high-salinity water from the ocean to the estuary, and this water was often associated with relatively high chlorophyll concentrations. The frequency, duration, and intensity of upwelling events varied both seasonally and interannually, and this variation affected the timing and magnitude of coastally derived material imported to the estuary. The main source of chlorophyll thus varied from riverine in spring to coastal in summer. In both spring and summer seasons and among years, modulation of the spring/neap tidal cycle determined stratification, patterns of mixing, and the fate of (especially freshwater) phytoplankton. Spring tides had higher mixing and neap tides greater stratification, which affected the vertical distribution of chlorophyll. The Columbia River differs from the more tidally dominated coastal estuaries in the Pacific Northwest by its large riverine phytoplankton production and transfer of this biogenic material to the estuary and coastal ocean. However, all Pacific Northwest coastal estuaries investigated to date have exhibited advection of coastally derived chlorophyll during the upwelling season. This constitutes a fundamental difference between Pacific Northwest estuaries and systems not bounded by a coastal upwelling zone.","container-title":"Estuaries and Coasts","ISSN":"1559-2723","issue":"2","note":"publisher: Coastal and Estuarine Research Federation","page":"281-296","source":"JSTOR","title":"Climatic and Tidal Forcing of Hydrography and Chlorophyll Concentrations in the Columbia River Estuary","volume":"34","author":[{"family":"Roegner","given":"G. Curtis"},{"family":"Seaton","given":"Charles"},{"family":"Baptista","given":"António M."}],"issued":{"date-parts":[["2011"]]}}},{"id":5375,"uris":["http://zotero.org/groups/4909891/items/8SC3UCF7"],"itemData":{"id":5375,"type":"article-journal","abstract":"The Guadalquivir estuary is a high-nutrient load environment, yet it has a reduced primary production because the high suspended sediment concentration (SSC) causes light attenuation. High-resolution observations revealed relationships between the SSC and Chlorophyll-a (Chla) concentration from seasonal to intratidal time scales. Local maxima of time-averaged Chla levels occurred at locations with relatively low SSC. In the upper (lower) part of the estuary, larger Chla concentrations were observed during the wet (dry) season. In contrast to longer time scales, SSC and Chla exhibited in-phase oscillations during the spring-neap cycle. Both SSC and Chla were found to peak at maximum ebb and flood. There was no positive correlation at certain apogean neap tides, and instead, Chla exhibited daily variations. An idealized model was developed, which mimicked and helped to explain SSC-Chla relationships at different time scales. The model accounts for the vertical advection of Chla and SSC, tidal resuspension, radiation-mediated growth, and effects of the change in stratification stemming from tides and SSC. The specific growth rate of the Chla biomass is inhibited due to high SSC throughout the year. The in-phase relationship at spring-neap and tidal scales seems to be due to resuspension of algal microorganisms attached to sediments. Daily variability of Chla during apogean neap tides emerges because tidal shear stress is low and the strong decline in the suspended particulate matter reduces the light attenuation. The light-mediated growth of part of the biomass, still remaining in the upper layers of the water column, is then driven by the day-night cycle.","container-title":"Journal of Geophysical Research: Oceans","DOI":"10.1029/2019JC015188","ISSN":"2169-9291","issue":"3","language":"en","license":"©2020. American Geophysical Union. All Rights Reserved.","note":"_eprint: https://agupubs.onlinelibrary.wiley.com/doi/pdf/10.1029/2019JC015188","page":"e2019JC015188","source":"Wiley Online Library","title":"Relationships Between Chlorophyll-a and Suspended Sediment Concentration in a High-Nutrient Load Estuary: An Observational and Idealized Modeling Approach","title-short":"Relationships Between Chlorophyll-a and Suspended Sediment Concentration in a High-Nutrient Load Estuary","volume":"125","author":[{"family":"Díez-Minguito","given":"Manuel"},{"family":"Swart","given":"Huib E.","non-dropping-particle":"de"}],"issued":{"date-parts":[["2020"]]}}}],"schema":"https://github.com/citation-style-language/schema/raw/master/csl-citation.json"} </w:instrText>
      </w:r>
      <w:r w:rsidR="00542753">
        <w:fldChar w:fldCharType="separate"/>
      </w:r>
      <w:r w:rsidR="00F83671" w:rsidRPr="00F83671">
        <w:rPr>
          <w:vertAlign w:val="superscript"/>
        </w:rPr>
        <w:t>64,65</w:t>
      </w:r>
      <w:r w:rsidR="00542753">
        <w:fldChar w:fldCharType="end"/>
      </w:r>
      <w:r>
        <w:t xml:space="preserve">. However, precipitation, </w:t>
      </w:r>
      <w:proofErr w:type="spellStart"/>
      <w:r>
        <w:t>SpCond</w:t>
      </w:r>
      <w:proofErr w:type="spellEnd"/>
      <w:r>
        <w:t xml:space="preserve">, and turbidity were not highly correlated in the dataset, indicating that the linkages between these variables are not key drivers of turbidity in this dataset. </w:t>
      </w:r>
    </w:p>
    <w:p w14:paraId="6B1E9D65" w14:textId="77777777" w:rsidR="008D47BF" w:rsidRDefault="00FB35A1">
      <w:pPr>
        <w:spacing w:before="240" w:after="240" w:line="480" w:lineRule="auto"/>
        <w:ind w:firstLine="720"/>
      </w:pPr>
      <w:r>
        <w:t xml:space="preserve">The equal weight assigned to trends in </w:t>
      </w:r>
      <w:proofErr w:type="spellStart"/>
      <w:r>
        <w:t>chl</w:t>
      </w:r>
      <w:proofErr w:type="spellEnd"/>
      <w:r>
        <w:t xml:space="preserve">-a and temperature for predicting changes in DO concentrations could be tied to </w:t>
      </w:r>
      <w:r w:rsidR="00F83671">
        <w:t>several</w:t>
      </w:r>
      <w:r>
        <w:t xml:space="preserve"> complex ecological processes. Temperature directly governs oxygen solubility and is therefore inversely related to dissolved oxygen concentrations; however, solubility alone does not account for changes in DO (</w:t>
      </w:r>
      <w:r>
        <w:rPr>
          <w:b/>
        </w:rPr>
        <w:t>Supplementary Fig. 13</w:t>
      </w:r>
      <w:r>
        <w:t xml:space="preserve">). The importance of </w:t>
      </w:r>
      <w:proofErr w:type="spellStart"/>
      <w:r>
        <w:t>chl</w:t>
      </w:r>
      <w:proofErr w:type="spellEnd"/>
      <w:r>
        <w:t>-a trend (negatively related to DO trend) may be due to increased oxygen consumption via accelerated organic matter decomposition, and in some cases reduce oxygen suffic</w:t>
      </w:r>
      <w:r>
        <w:t>iently to alter redox conditions and reintroduce nutrients into the water column that can fuel phytoplankton growth</w:t>
      </w:r>
      <w:r w:rsidR="00542753">
        <w:fldChar w:fldCharType="begin"/>
      </w:r>
      <w:r w:rsidR="00F83671">
        <w:instrText xml:space="preserve"> ADDIN ZOTERO_ITEM CSL_CITATION {"citationID":"hmnc5sVG","properties":{"formattedCitation":"\\super 66\\nosupersub{}","plainCitation":"66","noteIndex":0},"citationItems":[{"id":5237,"uris":["http://zotero.org/groups/4909891/items/YVHZ8N7W"],"itemData":{"id":5237,"type":"article-journal","abstract":"Many physical, chemical, and biological processes in freshwater ecosystems mobilize the nutrient phosphorus (P) from sediments, which in turn may contribute to the formation of harmful algal blooms. Here, we critically reviewed internal P loading in Canadian fresh waters to understand the geographic patterns and environmental drivers of this important process. From 43 publications, we consolidated 618 estimates of internal P loading from Canadian freshwater ponds, lakes, reservoirs, and coastal wetlands (n = 70). Expressed in terms of total P, short-term gross rates in sediment samples (L \n              gross \n              ) ranged from −27 to 54 mg·m \n              −2 \n              ·day \n              −1 \n              (n = 461), while long-term net rates in whole ecosystems (L \n              net \n              ) ranged from −1694 to 10 640 mg·m \n              −2 \n              ·year \n              −1 \n              (n = 157). The main environmental drivers of this variation were oxygen, pH, geology, and trophic state. Internal P loading tended to be higher during the open-water season and most prominent in small prairie lakes. Priorities for future research on internal P loading should include resolving methodological problems, assessing the relative importance of different mechanisms, examining the influence of anthropogenic activities, and quantifying rates in understudied ecosystems.","container-title":"Canadian Journal of Fisheries and Aquatic Sciences","DOI":"10.1139/cjfas-2016-0500","ISSN":"0706-652X, 1205-7533","issue":"12","journalAbbreviation":"Can. J. Fish. Aquat. Sci.","language":"en","license":"http://www.nrcresearchpress.com/page/about/CorporateTextAndDataMining","page":"2005-2029","source":"DOI.org (Crossref)","title":"Internal phosphorus loading in Canadian fresh waters: a critical review and data analysis","title-short":"Internal phosphorus loading in Canadian fresh waters","volume":"74","author":[{"family":"Orihel","given":"Diane M."},{"family":"Baulch","given":"Helen M."},{"family":"Casson","given":"Nora J."},{"family":"North","given":"Rebecca L."},{"family":"Parsons","given":"Chris T."},{"family":"Seckar","given":"Dalila C.M."},{"family":"Venkiteswaran","given":"Jason J."}],"issued":{"date-parts":[["2017",12]]}}}],"schema":"https://github.com/citation-style-language/schema/raw/master/csl-citation.json"} </w:instrText>
      </w:r>
      <w:r w:rsidR="00542753">
        <w:fldChar w:fldCharType="separate"/>
      </w:r>
      <w:r w:rsidR="00F83671" w:rsidRPr="00F83671">
        <w:rPr>
          <w:vertAlign w:val="superscript"/>
        </w:rPr>
        <w:t>66</w:t>
      </w:r>
      <w:r w:rsidR="00542753">
        <w:fldChar w:fldCharType="end"/>
      </w:r>
      <w:r>
        <w:t xml:space="preserve">; however, our analyses do not indicate that instances of hypoxia are increasing over time. Still, there are some locations where the positive feedback between eutrophication and hypoxia is being demonstrated. For example, Old Woman Creek (OWC) NERR is not experiencing increasing </w:t>
      </w:r>
      <w:r w:rsidR="00542753">
        <w:t>temperature but</w:t>
      </w:r>
      <w:r>
        <w:t xml:space="preserve"> is experiencing significant increases in </w:t>
      </w:r>
      <w:proofErr w:type="spellStart"/>
      <w:r>
        <w:t>chl</w:t>
      </w:r>
      <w:proofErr w:type="spellEnd"/>
      <w:r>
        <w:t xml:space="preserve">-a and decreases in DO, as well as an increasing trend in hypoxia at the Darrow Road (OWC-DR, </w:t>
      </w:r>
      <w:r>
        <w:rPr>
          <w:b/>
        </w:rPr>
        <w:t>Supplementary Table 1</w:t>
      </w:r>
      <w:r>
        <w:t>) site. Additionally, storm events drive nutrient inputs</w:t>
      </w:r>
      <w:r>
        <w:t xml:space="preserve"> in this system, and climate change is expected to increase the magnitude of precipitation events but have a moderate effect on warming air temperature throughout the region</w:t>
      </w:r>
      <w:r w:rsidR="00542753">
        <w:fldChar w:fldCharType="begin"/>
      </w:r>
      <w:r w:rsidR="00F83671">
        <w:instrText xml:space="preserve"> ADDIN ZOTERO_ITEM CSL_CITATION {"citationID":"gx8NlA78","properties":{"formattedCitation":"\\super 67\\nosupersub{}","plainCitation":"67","noteIndex":0},"citationItems":[{"id":5235,"uris":["http://zotero.org/groups/4909891/items/Y5S9R3GI"],"itemData":{"id":5235,"type":"article-journal","abstract":"ABSTRACT \n             \n              Despite an increasing body of evidence from observed data that climate change is having a significant impact on different types of biogeophysical systems in the Midwest and Great Lakes region, there still remain critical questions of how quickly and how much climate will be altered over this region in the future. For this evaluation, we make use of 31 global climate model (GCM) projections from the Coupled Model Intercomparison Project, Phase 5 (CMIP5). Based on changes in temperature ( \n              T \n              ) and precipitation ( \n              P \n              ) over the Midwest, we selected ten GCM scenarios which (1) simulate historical climate well and (2) successfully capture the range of future climate from the entire CMIP5 ensemble. We then downscaled \n              T \n              and \n              P \n              projections to 1/16° gridded data sets for two different emission scenarios (RCP4.5 and RCP8.5) for three 30‐year future periods using the Hybrid Delta (HD) statistical downscaling approach which was proven to be applicable for daily‐scale application by a validation work using historical data. \n              T \n              is projected to increase across all seasons, with ensemble mean changes up to 6.5 °C by 2100 for the RCP8.5 scenarios. \n              P \n              increases up to 30% in spring and winter with decreasing snowfall to precipitation ratio, while summer \n              P \n              decreases moderately (−15%) by the 2080s. Changes in daily extreme events show similar seasonal patterns including increasing daily extreme \n              P \n              events in winter and decreasing \n              P \n              in summer. Growing season \n              P \n              may actually increase, however, despite projected \n              P \n              reductions in the warmest summer months. Regional warming results in decreased heating degree days (−1639 °C days, −32%) and increasing cooling degree days (+318 °C days, +957%) by 2080s, with overall net reductions in energy demand.","container-title":"International Journal of Climatology","DOI":"10.1002/joc.5388","ISSN":"0899-8418, 1097-0088","issue":"S1","journalAbbreviation":"Intl Journal of Climatology","language":"en","source":"DOI.org (Crossref)","title":"Projected changes in future climate over the Midwest and Great Lakes region using downscaled CMIP5 ensembles","URL":"https://rmets.onlinelibrary.wiley.com/doi/10.1002/joc.5388","volume":"38","author":[{"family":"Byun","given":"Kyuhyun"},{"family":"Hamlet","given":"Alan F."}],"accessed":{"date-parts":[["2025",5,12]]},"issued":{"date-parts":[["2018",4]]}}}],"schema":"https://github.com/citation-style-language/schema/raw/master/csl-citation.json"} </w:instrText>
      </w:r>
      <w:r w:rsidR="00542753">
        <w:fldChar w:fldCharType="separate"/>
      </w:r>
      <w:r w:rsidR="00F83671" w:rsidRPr="00F83671">
        <w:rPr>
          <w:vertAlign w:val="superscript"/>
        </w:rPr>
        <w:t>67</w:t>
      </w:r>
      <w:r w:rsidR="00542753">
        <w:fldChar w:fldCharType="end"/>
      </w:r>
      <w:r>
        <w:t>. Storm-driven nutrient pulses were likely not well-represented in our analyses because they often occur between monthly nutrient sampling</w:t>
      </w:r>
      <w:r w:rsidR="00542753">
        <w:fldChar w:fldCharType="begin"/>
      </w:r>
      <w:r w:rsidR="00F83671">
        <w:instrText xml:space="preserve"> ADDIN ZOTERO_ITEM CSL_CITATION {"citationID":"iqC6bqDA","properties":{"formattedCitation":"\\super 68\\nosupersub{}","plainCitation":"68","noteIndex":0},"citationItems":[{"id":5236,"uris":["http://zotero.org/groups/4909891/items/Z2Q3MSVB"],"itemData":{"id":5236,"type":"article-journal","abstract":"Wetlands are increasingly being constructed to retain phosphorus, but indicators of performance are often unique to individual wetlands. In this quantitative literature synthesis, we highlight two major knowledge gaps and a source of bias in our current understanding of phosphorus retention by constructed and restored wetlands. We performed a literature review to assess differences in wetland characteristics, phosphorus retention, and sampling frequency and duration to better understand how constructed and restored wetlands retain phosphorus. We then examined a series of different sampling frequencies to determine how sampling approaches affect observed trends using a case study at the Old Woman Creek National Estuarine Research Reserve where high-resolution data on phosphorus concentrations was available. We found that, while differences among broad wetland structural groupings exist, measured rates of phosphorus retention are highly variable. Additionally, we observed that the wetlands sampled in the literature are most often newly constructed; 70% of the wetlands were monitored for three or fewer years. Among twelve wetlands that were monitored for over ten years, resampling techniques demonstrated that three-year time scales are unable to predict long-term trends for nutrient retention. Similarly, we found that 70% of wetlands in the literature were sampled weekly or less frequently and did not account for major flow events when estimating nutrient retention. Our case study analysis indicated that excluding storm events lead to a significant underestimate of phosphorus retention. We further demonstrate that when sampling is infrequent and misses storm events, the retention of water and phosphorus by wetlands causes higher underestimates at the inflow than the outflow where phosphorus leaves wetlands more slowly than the inflow. The greater underestimation of loads at outflows compared to inflows can lead to a wetland being mislabeled as a source when it is a sink for phosphorus if storm events are not accounted for. Together this synthesis highlights that our understanding of how constructed wetlands store phosphorus is limited by three major factors: a lack of long-term monitoring, the drivers of high variability in phosphorus retention between different wetland types, and potential bias from the difficulties of capturing storm events. Our analysis indicates that most published works have been conducted at shorter time frames, or lower sampling frequencies than are required for accurate estimates of phosphorus retention. This finding is of significance because substantial investments are made in restoring and constructing wetlands based on inadequately supported assumptions that wetlands are highly effective at phosphorus retention. Ultimately, these results can inform improvements to post-restoration assessment of wetland nutrient function, including decisions on where and when to monitor water quality.","container-title":"Ecological Indicators","DOI":"10.1016/j.ecolind.2024.112969","ISSN":"1470-160X","journalAbbreviation":"Ecological Indicators","page":"112969","source":"ScienceDirect","title":"We know less about phosphorus retention in constructed wetlands than we think we do: A quantitative literature synthesis","title-short":"We know less about phosphorus retention in constructed wetlands than we think we do","volume":"169","author":[{"family":"Anderson","given":"Kenneth J."},{"family":"Adhikari","given":"Bishwodeep"},{"family":"Schloegel","given":"Olivia F."},{"family":"Marques Mendonca","given":"Raissa"},{"family":"Back","given":"Michael P."},{"family":"Brocato","given":"Nicholas"},{"family":"Cianci-Gaskill","given":"Jacob A."},{"family":"McMurray","given":"Steven E."},{"family":"Bahlai","given":"Christie"},{"family":"Costello","given":"David M."},{"family":"Kinsman-Costello","given":"Lauren"}],"issued":{"date-parts":[["2024",12,1]]}}}],"schema":"https://github.com/citation-style-language/schema/raw/master/csl-citation.json"} </w:instrText>
      </w:r>
      <w:r w:rsidR="00542753">
        <w:fldChar w:fldCharType="separate"/>
      </w:r>
      <w:r w:rsidR="00F83671" w:rsidRPr="00F83671">
        <w:rPr>
          <w:vertAlign w:val="superscript"/>
        </w:rPr>
        <w:t>68</w:t>
      </w:r>
      <w:r w:rsidR="00542753">
        <w:fldChar w:fldCharType="end"/>
      </w:r>
      <w:r>
        <w:t xml:space="preserve">, but were captured in the increasing </w:t>
      </w:r>
      <w:proofErr w:type="spellStart"/>
      <w:r>
        <w:t>chl</w:t>
      </w:r>
      <w:proofErr w:type="spellEnd"/>
      <w:r>
        <w:t xml:space="preserve">-a and decreasing DO trends we observed in Old Woman Creek. Thus, in many instances, it is likely that the processes that cause declines in oxygen are </w:t>
      </w:r>
      <w:r w:rsidR="00542753">
        <w:t>occurring</w:t>
      </w:r>
      <w:r>
        <w:t xml:space="preserve">, even if concentrations do not always drop to hypoxic levels. </w:t>
      </w:r>
    </w:p>
    <w:p w14:paraId="0000004B" w14:textId="4C2DDD97" w:rsidR="0022022C" w:rsidRDefault="00FB35A1">
      <w:pPr>
        <w:spacing w:before="240" w:after="240" w:line="480" w:lineRule="auto"/>
        <w:ind w:firstLine="720"/>
      </w:pPr>
      <w:r>
        <w:t xml:space="preserve">The positive relationship between median </w:t>
      </w:r>
      <w:proofErr w:type="spellStart"/>
      <w:r>
        <w:t>SpCond</w:t>
      </w:r>
      <w:proofErr w:type="spellEnd"/>
      <w:r>
        <w:t xml:space="preserve"> and DO trends may be reflective of the location of sites along the freshwater-to-marine gradient. Lower </w:t>
      </w:r>
      <w:proofErr w:type="spellStart"/>
      <w:r>
        <w:t>SpCond</w:t>
      </w:r>
      <w:proofErr w:type="spellEnd"/>
      <w:r>
        <w:t xml:space="preserve"> sites experience more freshwater influence</w:t>
      </w:r>
      <w:r w:rsidR="00542753">
        <w:t>,</w:t>
      </w:r>
      <w:r>
        <w:t xml:space="preserve"> and these sites are also the most productive, as indicated by median </w:t>
      </w:r>
      <w:proofErr w:type="spellStart"/>
      <w:r>
        <w:t>chl</w:t>
      </w:r>
      <w:proofErr w:type="spellEnd"/>
      <w:r>
        <w:t>-a concentration (</w:t>
      </w:r>
      <w:r>
        <w:rPr>
          <w:b/>
        </w:rPr>
        <w:t>Fig. 1</w:t>
      </w:r>
      <w:r>
        <w:t xml:space="preserve">), resulting in more oxygen depletion as described above. However, the observed oxygen declines are nearly equally distributed along the freshwater-to-marine continuum. There is also a positive relationship between median </w:t>
      </w:r>
      <w:proofErr w:type="spellStart"/>
      <w:r>
        <w:t>chl</w:t>
      </w:r>
      <w:proofErr w:type="spellEnd"/>
      <w:r>
        <w:t xml:space="preserve">-a and DO trends and median </w:t>
      </w:r>
      <w:proofErr w:type="spellStart"/>
      <w:r>
        <w:t>chl</w:t>
      </w:r>
      <w:proofErr w:type="spellEnd"/>
      <w:r>
        <w:t xml:space="preserve">-a and </w:t>
      </w:r>
      <w:proofErr w:type="spellStart"/>
      <w:r>
        <w:t>chl</w:t>
      </w:r>
      <w:proofErr w:type="spellEnd"/>
      <w:r>
        <w:t xml:space="preserve">-a trends. That is, the highest rates of DO declines are occurring at sites with lowest median </w:t>
      </w:r>
      <w:proofErr w:type="spellStart"/>
      <w:r>
        <w:t>chl</w:t>
      </w:r>
      <w:proofErr w:type="spellEnd"/>
      <w:r>
        <w:t>-a (</w:t>
      </w:r>
      <w:proofErr w:type="spellStart"/>
      <w:r>
        <w:t>i.e</w:t>
      </w:r>
      <w:proofErr w:type="spellEnd"/>
      <w:r>
        <w:t xml:space="preserve">, the least productive sites; </w:t>
      </w:r>
      <w:r>
        <w:rPr>
          <w:b/>
        </w:rPr>
        <w:t xml:space="preserve">Supplementary </w:t>
      </w:r>
      <w:r>
        <w:rPr>
          <w:b/>
        </w:rPr>
        <w:t>Figs. 14, 15</w:t>
      </w:r>
      <w:r>
        <w:t xml:space="preserve">), and the highest rates of increase in the </w:t>
      </w:r>
      <w:proofErr w:type="spellStart"/>
      <w:r>
        <w:t>chl</w:t>
      </w:r>
      <w:proofErr w:type="spellEnd"/>
      <w:r>
        <w:t>-a are the most productive sites (</w:t>
      </w:r>
      <w:r>
        <w:rPr>
          <w:b/>
        </w:rPr>
        <w:t>Supplementary Fig. 6</w:t>
      </w:r>
      <w:r>
        <w:t xml:space="preserve">). This is surprising given the inverse relationship between DO trends and </w:t>
      </w:r>
      <w:proofErr w:type="spellStart"/>
      <w:r>
        <w:t>chl</w:t>
      </w:r>
      <w:proofErr w:type="spellEnd"/>
      <w:r>
        <w:t xml:space="preserve">-a trends; however, sites with low median </w:t>
      </w:r>
      <w:proofErr w:type="spellStart"/>
      <w:r>
        <w:t>chl</w:t>
      </w:r>
      <w:proofErr w:type="spellEnd"/>
      <w:r>
        <w:t xml:space="preserve">-a also have the highest rates of temperature increase, suggesting that the linkage between median </w:t>
      </w:r>
      <w:proofErr w:type="spellStart"/>
      <w:r>
        <w:t>chl</w:t>
      </w:r>
      <w:proofErr w:type="spellEnd"/>
      <w:r>
        <w:t xml:space="preserve">-a and DO trend is </w:t>
      </w:r>
      <w:r>
        <w:t xml:space="preserve">another signal of temperature effects on DO. </w:t>
      </w:r>
    </w:p>
    <w:p w14:paraId="7494997E" w14:textId="77777777" w:rsidR="008D47BF" w:rsidRDefault="00FB35A1">
      <w:pPr>
        <w:spacing w:before="240" w:after="240" w:line="480" w:lineRule="auto"/>
        <w:ind w:firstLine="720"/>
      </w:pPr>
      <w:r>
        <w:rPr>
          <w:noProof/>
        </w:rPr>
        <w:drawing>
          <wp:inline distT="114300" distB="114300" distL="114300" distR="114300" wp14:anchorId="03D16153" wp14:editId="128F6C05">
            <wp:extent cx="3757613" cy="4963637"/>
            <wp:effectExtent l="0" t="0" r="0" b="0"/>
            <wp:docPr id="9797776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t="29" b="29"/>
                    <a:stretch>
                      <a:fillRect/>
                    </a:stretch>
                  </pic:blipFill>
                  <pic:spPr>
                    <a:xfrm>
                      <a:off x="0" y="0"/>
                      <a:ext cx="3757613" cy="4963637"/>
                    </a:xfrm>
                    <a:prstGeom prst="rect">
                      <a:avLst/>
                    </a:prstGeom>
                    <a:ln/>
                  </pic:spPr>
                </pic:pic>
              </a:graphicData>
            </a:graphic>
          </wp:inline>
        </w:drawing>
      </w:r>
    </w:p>
    <w:p w14:paraId="0000004D" w14:textId="77777777" w:rsidR="0022022C" w:rsidRDefault="00FB35A1">
      <w:r>
        <w:t>Fig. 6. Conceptual figure illustrating the positive feedback loop between eutrophication and hypoxia and the linkages that are represented in our modeling results. Gray arrows show processes that were not supported by our analysis and elements with dashed lines indicate processes that were not explicitly included in our analysis. Black arrows indicate relationships that were supported by modeling results.</w:t>
      </w:r>
    </w:p>
    <w:p w14:paraId="0000004E" w14:textId="77777777" w:rsidR="0022022C" w:rsidRDefault="0022022C">
      <w:pPr>
        <w:spacing w:line="480" w:lineRule="auto"/>
        <w:ind w:firstLine="720"/>
        <w:rPr>
          <w:highlight w:val="yellow"/>
        </w:rPr>
      </w:pPr>
    </w:p>
    <w:p w14:paraId="232FBE81" w14:textId="77777777" w:rsidR="008D47BF" w:rsidRDefault="00FB35A1">
      <w:pPr>
        <w:spacing w:line="480" w:lineRule="auto"/>
        <w:ind w:firstLine="720"/>
      </w:pPr>
      <w:r>
        <w:t>The positive feedback between eutrophication and hypoxia is well documented</w:t>
      </w:r>
      <w:r w:rsidR="00542753">
        <w:fldChar w:fldCharType="begin"/>
      </w:r>
      <w:r w:rsidR="00F83671">
        <w:instrText xml:space="preserve"> ADDIN ZOTERO_ITEM CSL_CITATION {"citationID":"hpjvKv2L","properties":{"formattedCitation":"\\super 6,43\\nosupersub{}","plainCitation":"6,43","noteIndex":0},"citationItems":[{"id":5336,"uris":["http://zotero.org/groups/4909891/items/Y286FAE3"],"itemData":{"id":5336,"type":"article-journal","abstract":"Nutrient fluxes to coastal areas have risen in recent decades, leading to widespread hypoxia and other ecological damage, particularly from nitrogen (N). Several factors make N more limiting in estuaries and coastal waters than in lakes: desorption (release) of phosphorus (P) bound to clay as salinity increases, lack of planktonic N fixation in most coastal ecosystems, and flux of relatively P‐rich, N‐poor waters from coastal oceans into estuaries. During eutrophication, biogeochemical feedbacks further increase the supply of N and P, but decrease availability of silica – conditions that can favor the formation and persistence of harmful algal blooms. Given sufficient N inputs, estuaries and coastal marine ecosystems can be driven to P limitation. This switch contributes to greater far‐field N pollution; that is, the N moves further and contributes to eutrophication at greater distances. The physical oceanography (extent of stratification, residence time, and so forth) of coastal systems determines their sensitivity to hypoxia, and recent changes in physics have made some ecosystems more sensitive to hypoxia. Coastal hypoxia contributes to ocean acidification, which harms calcifying organisms such as mollusks and some crustaceans.","container-title":"Frontiers in Ecology and the Environment","DOI":"10.1890/100008","ISSN":"1540-9295, 1540-9309","issue":"1","journalAbbreviation":"Frontiers in Ecol &amp; Environ","language":"en","license":"http://onlinelibrary.wiley.com/termsAndConditions#vor","page":"18-26","source":"DOI.org (Crossref)","title":"Coupled biogeochemical cycles: eutrophication and hypoxia in temperate estuaries and coastal marine ecosystems","title-short":"Coupled biogeochemical cycles","volume":"9","author":[{"family":"Howarth","given":"Robert"},{"family":"Chan","given":"Francis"},{"family":"Conley","given":"Daniel J"},{"family":"Garnier","given":"Josette"},{"family":"Doney","given":"Scott C"},{"family":"Marino","given":"Roxanne"},{"family":"Billen","given":"Gilles"}],"issued":{"date-parts":[["2011",2]]}}},{"id":5334,"uris":["http://zotero.org/groups/4909891/items/9P39H9UB"],"itemData":{"id":5334,"type":"article-journal","abstract":"Abstract\n            Coastal eutrophication and hypoxia remain a persistent environmental crisis despite the great efforts to reduce nutrient loading and mitigate associated environmental damages. Symptoms of this crisis have appeared to spread rapidly, reaching developing countries in Asia with emergences in Southern America and Africa. The pace of changes and the underlying drivers remain not so clear. To address the gap, we review the up-to-date status and mechanisms of eutrophication and hypoxia in global coastal oceans, upon which we examine the trajectories of changes over the 40 years or longer in six model coastal systems with varying socio-economic development statuses and different levels and histories of eutrophication. Although these coastal systems share common features of eutrophication, site-specific characteristics are also substantial, depending on the regional environmental setting and level of social-economic development along with policy implementation and management. Nevertheless, ecosystem recovery generally needs greater reduction in pressures compared to that initiated degradation and becomes less feasible to achieve past norms with a longer time anthropogenic pressures on the ecosystems. While the qualitative causality between drivers and consequences is well established, quantitative attribution of these drivers to eutrophication and hypoxia remains difficult especially when we consider the social economic drivers because the changes in coastal ecosystems are subject to multiple influences and the cause–effect relationship is often non-linear. Such relationships are further complicated by climate changes that have been accelerating over the past few decades. The knowledge gaps that limit our quantitative and mechanistic understanding of the human-coastal ocean nexus are identified, which is essential for science-based policy making. Recognizing lessons from past management practices, we advocate for a better, more efficient indexing system of coastal eutrophication and an advanced regional earth system modeling framework with optimal modules of human dimensions to facilitate the development and evaluation of effective policy and restoration actions.","container-title":"Cambridge Prisms: Coastal Futures","DOI":"10.1017/cft.2023.7","ISSN":"2754-7205","journalAbbreviation":"Camb. prisms Coast. futures","language":"en","license":"http://creativecommons.org/licenses/by/4.0","page":"e19","source":"DOI.org (Crossref)","title":"Persistent eutrophication and hypoxia in the coastal ocean","volume":"1","author":[{"family":"Dai","given":"Minhan"},{"family":"Zhao","given":"Yangyang"},{"family":"Chai","given":"Fei"},{"family":"Chen","given":"Mingru"},{"family":"Chen","given":"Nengwang"},{"family":"Chen","given":"Yimin"},{"family":"Cheng","given":"Danyang"},{"family":"Gan","given":"Jianping"},{"family":"Guan","given":"Dabo"},{"family":"Hong","given":"Yuanyuan"},{"family":"Huang","given":"Jialu"},{"family":"Lee","given":"Yanting"},{"family":"Leung","given":"Kenneth Mei Yee"},{"family":"Lim","given":"Phaik Eem"},{"family":"Lin","given":"Senjie"},{"family":"Lin","given":"Xin"},{"family":"Liu","given":"Xin"},{"family":"Liu","given":"Zhiqiang"},{"family":"Luo","given":"Ya-Wei"},{"family":"Meng","given":"Feifei"},{"family":"Sangmanee","given":"Chalermrat"},{"family":"Shen","given":"Yuan"},{"family":"Uthaipan","given":"Khanittha"},{"family":"Wan Talaat","given":"Wan Izatul Asma"},{"family":"Wan","given":"Xianhui Sean"},{"family":"Wang","given":"Cong"},{"family":"Wang","given":"Dazhi"},{"family":"Wang","given":"Guizhi"},{"family":"Wang","given":"Shanlin"},{"family":"Wang","given":"Yanmin"},{"family":"Wang","given":"Yuntao"},{"family":"Wang","given":"Zhe"},{"family":"Wang","given":"Zhixuan"},{"family":"Xu","given":"Yanping"},{"family":"Yang","given":"Jin-Yu Terence"},{"family":"Yang","given":"Yan"},{"family":"Yasuhara","given":"Moriaki"},{"family":"Yu","given":"Dan"},{"family":"Yu","given":"Jianmin"},{"family":"Yu","given":"Liuqian"},{"family":"Zhang","given":"Zengkai"},{"family":"Zhang","given":"Zhouling"}],"issued":{"date-parts":[["2023"]]}}}],"schema":"https://github.com/citation-style-language/schema/raw/master/csl-citation.json"} </w:instrText>
      </w:r>
      <w:r w:rsidR="00542753">
        <w:fldChar w:fldCharType="separate"/>
      </w:r>
      <w:r w:rsidR="00F83671" w:rsidRPr="00F83671">
        <w:rPr>
          <w:vertAlign w:val="superscript"/>
        </w:rPr>
        <w:t>6,43</w:t>
      </w:r>
      <w:r w:rsidR="00542753">
        <w:fldChar w:fldCharType="end"/>
      </w:r>
      <w:r>
        <w:t xml:space="preserve">. Generally, increased nutrient inputs lead to a rise in primary productivity (e.g., </w:t>
      </w:r>
      <w:proofErr w:type="spellStart"/>
      <w:r>
        <w:t>chl</w:t>
      </w:r>
      <w:proofErr w:type="spellEnd"/>
      <w:r>
        <w:t>-a). When phytoplankton biomass grows enough, the subsequent die-off and decomposition process can take up large quantities of oxygen, in some cases, bringing oxygen concentration low enough to alter redox conditions. This can result in release of dissolved nutrients back into the water column, creating a self-sustaining feedback loop (</w:t>
      </w:r>
      <w:r>
        <w:rPr>
          <w:b/>
        </w:rPr>
        <w:t>Fig. 6</w:t>
      </w:r>
      <w:r>
        <w:t>). The results of our analyses showed that some of these processes are happening</w:t>
      </w:r>
      <w:r>
        <w:t>, but the feedback loop is not closed. Our data did not show significant changes in the occurrence of hypoxic events, but we did observe widespread declines in dissolved oxygen. Further, distributions of median DO concentration (</w:t>
      </w:r>
      <w:r>
        <w:rPr>
          <w:b/>
        </w:rPr>
        <w:t>Fig. 1</w:t>
      </w:r>
      <w:r>
        <w:t xml:space="preserve">) indicate that concentrations are nearing the typical hypoxia threshold of &lt; 2 mg/L and is often below 5 mg/L which can have important implications for the </w:t>
      </w:r>
      <w:proofErr w:type="spellStart"/>
      <w:r>
        <w:t>oxythermal</w:t>
      </w:r>
      <w:proofErr w:type="spellEnd"/>
      <w:r>
        <w:t xml:space="preserve"> habitat of fish and other organisms</w:t>
      </w:r>
      <w:r w:rsidR="00542753">
        <w:fldChar w:fldCharType="begin"/>
      </w:r>
      <w:r w:rsidR="00F83671">
        <w:instrText xml:space="preserve"> ADDIN ZOTERO_ITEM CSL_CITATION {"citationID":"4zYNkPwI","properties":{"formattedCitation":"\\super 69\\nosupersub{}","plainCitation":"69","noteIndex":0},"citationItems":[{"id":5315,"uris":["http://zotero.org/groups/4909891/items/8FZVEHB7"],"itemData":{"id":5315,"type":"article-journal","abstract":"Hypoxia is a mounting problem affecting the world's coastal waters, with severe consequences for marine life, including death and catastrophic changes. Hypoxia is forecast to increase owing to the combined effects of the continued spread of coastal eutrophication and global warming. A broad comparative analysis across a range of contrasting marine benthic organisms showed that hypoxia thresholds vary greatly across marine benthic organisms and that the conventional definition of 2 mg O\n              2\n              /liter to designate waters as hypoxic is below the empirical sublethal and lethal O\n              2\n              thresholds for half of the species tested. These results imply that the number and area of coastal ecosystems affected by hypoxia and the future extent of hypoxia impacts on marine life have been generally underestimated.","container-title":"Proceedings of the National Academy of Sciences","DOI":"10.1073/pnas.0803833105","ISSN":"0027-8424, 1091-6490","issue":"40","journalAbbreviation":"Proc. Natl. Acad. Sci. U.S.A.","language":"en","page":"15452-15457","source":"DOI.org (Crossref)","title":"Thresholds of hypoxia for marine biodiversity","volume":"105","author":[{"family":"Vaquer-Sunyer","given":"Raquel"},{"family":"Duarte","given":"Carlos M."}],"issued":{"date-parts":[["2008",10,7]]}}}],"schema":"https://github.com/citation-style-language/schema/raw/master/csl-citation.json"} </w:instrText>
      </w:r>
      <w:r w:rsidR="00542753">
        <w:fldChar w:fldCharType="separate"/>
      </w:r>
      <w:r w:rsidR="00F83671" w:rsidRPr="00F83671">
        <w:rPr>
          <w:vertAlign w:val="superscript"/>
        </w:rPr>
        <w:t>69</w:t>
      </w:r>
      <w:r w:rsidR="00542753">
        <w:fldChar w:fldCharType="end"/>
      </w:r>
      <w:r>
        <w:t xml:space="preserve">.  </w:t>
      </w:r>
    </w:p>
    <w:p w14:paraId="00000050" w14:textId="131AD9E5" w:rsidR="0022022C" w:rsidRDefault="00FB35A1">
      <w:pPr>
        <w:spacing w:line="480" w:lineRule="auto"/>
        <w:ind w:firstLine="720"/>
        <w:rPr>
          <w:color w:val="FF0000"/>
        </w:rPr>
      </w:pPr>
      <w:r>
        <w:t xml:space="preserve">Warming </w:t>
      </w:r>
      <w:r>
        <w:t>temperatures and altered nutrient loading spurred a series of changes to multiple dynamically</w:t>
      </w:r>
      <w:r w:rsidR="00F83671">
        <w:t xml:space="preserve"> </w:t>
      </w:r>
      <w:r>
        <w:t>interacting parameters in coastal waters (in-situ chlorophyll, nutrient, and dissolved oxygen concentrations) across the U.S that were captured by the NERRS SWMP dataset. Altered nutrient levels, not temperature, appear to be the primary driver of increases in chlorophyll-</w:t>
      </w:r>
      <w:proofErr w:type="gramStart"/>
      <w:r>
        <w:t>a</w:t>
      </w:r>
      <w:proofErr w:type="gramEnd"/>
      <w:r>
        <w:t xml:space="preserve"> in estuarine systems included in our dataset, while rising temperatures and productivity are responsible for declining oxygen concentrations. These analyses reinforce that coastal ecosystem dynamics are complex and driven by many interac</w:t>
      </w:r>
      <w:r>
        <w:t>ting factors and highlight the importance of sustained long-term monitoring efforts to disentangle the relative influences of climate change and anthropogenic factors on coastal water quality and ecosystem health</w:t>
      </w:r>
      <w:r w:rsidR="00E7469F">
        <w:fldChar w:fldCharType="begin"/>
      </w:r>
      <w:r w:rsidR="00F83671">
        <w:instrText xml:space="preserve"> ADDIN ZOTERO_ITEM CSL_CITATION {"citationID":"xTYkre8B","properties":{"formattedCitation":"\\super 32\\nosupersub{}","plainCitation":"32","noteIndex":0},"citationItems":[{"id":5189,"uris":["http://zotero.org/groups/4909891/items/LKSCS6KS"],"itemData":{"id":5189,"type":"article-journal","abstract":"Long-term research and monitoring programs are critical to our understanding of ecosystem processes. Although short-term studies are one effective method for scientific investigations, they cannot elucidate the role of medium to long-term cycles and lag effects in ecosystem processes, limiting our ability to interpret trends and interactions among processes. Because funding for environmental sciences is inherently limited, and work that addresses current societal needs is often prioritized over basic research and monitoring efforts, the design of long-term studies needs to be creative and intentional. This will allow it to address relevant and pressing issues to remain competitive for funding while also being useful for conducting basic and applied research across a broad range of topics. We use prior studies from the U.S. National Estuarine Research Reserve System's System-Wide Monitoring Program to illustrate the value of long-term studies and demonstrate how they can be designed to directly address management needs, advance our fundamental ecological understanding of aquatic ecosystems, and better serve our communities.","container-title":"Journal of Geophysical Research: Biogeosciences","DOI":"10.1029/2024JG008630","ISSN":"2169-8961","issue":"4","language":"en","license":"© 2025 The Author(s).","note":"_eprint: https://onlinelibrary.wiley.com/doi/pdf/10.1029/2024JG008630","page":"e2024JG008630","source":"Wiley Online Library","title":"Advancing estuarine science and management through long-term research and monitoring in the U.S. National Estuarine Research Reserve System","volume":"130","author":[{"family":"Reinl","given":"Kaitlin L."},{"family":"Dunn","given":"Robert P."},{"family":"Kinkade","given":"Christopher"},{"family":"Cressman","given":"Kimberly"}],"issued":{"date-parts":[["2025"]]}}}],"schema":"https://github.com/citation-style-language/schema/raw/master/csl-citation.json"} </w:instrText>
      </w:r>
      <w:r w:rsidR="00E7469F">
        <w:fldChar w:fldCharType="separate"/>
      </w:r>
      <w:r w:rsidR="00F83671" w:rsidRPr="00F83671">
        <w:rPr>
          <w:vertAlign w:val="superscript"/>
        </w:rPr>
        <w:t>32</w:t>
      </w:r>
      <w:r w:rsidR="00E7469F">
        <w:fldChar w:fldCharType="end"/>
      </w:r>
      <w:r>
        <w:t>. As coastal systems continue to respond</w:t>
      </w:r>
      <w:r>
        <w:t xml:space="preserve"> to shifting baselines, only long-term, high-resolution observations will reveal the patterns that emerge over time. Such understanding is not only essential for anticipating ecological change but for guiding adaptive, science-based management in a rapidly transforming coastal world.</w:t>
      </w:r>
    </w:p>
    <w:p w14:paraId="00000051" w14:textId="77777777" w:rsidR="0022022C" w:rsidRDefault="0022022C">
      <w:pPr>
        <w:spacing w:line="480" w:lineRule="auto"/>
      </w:pPr>
    </w:p>
    <w:p w14:paraId="00000052" w14:textId="77777777" w:rsidR="0022022C" w:rsidRDefault="0022022C">
      <w:pPr>
        <w:spacing w:line="480" w:lineRule="auto"/>
      </w:pPr>
    </w:p>
    <w:p w14:paraId="00000053" w14:textId="77777777" w:rsidR="0022022C" w:rsidRDefault="00FB35A1">
      <w:pPr>
        <w:pStyle w:val="Heading3"/>
      </w:pPr>
      <w:bookmarkStart w:id="27" w:name="_heading=h.4d34og8" w:colFirst="0" w:colLast="0"/>
      <w:bookmarkEnd w:id="27"/>
      <w:r>
        <w:t>Methods</w:t>
      </w:r>
    </w:p>
    <w:p w14:paraId="00000054" w14:textId="77777777" w:rsidR="0022022C" w:rsidRDefault="00FB35A1">
      <w:pPr>
        <w:rPr>
          <w:i/>
        </w:rPr>
      </w:pPr>
      <w:bookmarkStart w:id="28" w:name="_heading=h.2s8eyo1" w:colFirst="0" w:colLast="0"/>
      <w:bookmarkEnd w:id="28"/>
      <w:r>
        <w:rPr>
          <w:i/>
        </w:rPr>
        <w:t xml:space="preserve">Data aggregation, QAQC process and parameter </w:t>
      </w:r>
      <w:sdt>
        <w:sdtPr>
          <w:tag w:val="goog_rdk_15"/>
          <w:id w:val="-707025697"/>
        </w:sdtPr>
        <w:sdtEndPr/>
        <w:sdtContent>
          <w:commentRangeStart w:id="29"/>
        </w:sdtContent>
      </w:sdt>
      <w:r>
        <w:rPr>
          <w:i/>
        </w:rPr>
        <w:t>selection</w:t>
      </w:r>
      <w:commentRangeEnd w:id="29"/>
      <w:r>
        <w:commentReference w:id="29"/>
      </w:r>
    </w:p>
    <w:p w14:paraId="00000055" w14:textId="77777777" w:rsidR="0022022C" w:rsidRDefault="0022022C"/>
    <w:p w14:paraId="00000056" w14:textId="3E8AC3AE" w:rsidR="0022022C" w:rsidRDefault="00FB35A1">
      <w:pPr>
        <w:spacing w:after="240" w:line="480" w:lineRule="auto"/>
        <w:ind w:firstLine="720"/>
      </w:pPr>
      <w:r>
        <w:t>Water quality, meteorological, and nutrient data from January 2002 through December 2022 were obtained from the National Estuarine Research Reserve’s Centralized Data Management Office</w:t>
      </w:r>
      <w:r w:rsidR="00386C2D">
        <w:fldChar w:fldCharType="begin"/>
      </w:r>
      <w:r w:rsidR="00F83671">
        <w:instrText xml:space="preserve"> ADDIN ZOTERO_ITEM CSL_CITATION {"citationID":"8BrxECYr","properties":{"formattedCitation":"\\super 70\\nosupersub{}","plainCitation":"70","noteIndex":0},"citationItems":[{"id":5083,"uris":["http://zotero.org/groups/4824880/items/G8Q93WLS"],"itemData":{"id":5083,"type":"dataset","publisher":"NOAA NERRS Central Data Management Office","title":"System-wide Monitoring Program","URL":"http://www.nerrsdata.org","author":[{"family":"NOAA National Estuarine Research Reserve System (NERRS)","given":""}],"accessed":{"date-parts":[["2025",4,2]]}}}],"schema":"https://github.com/citation-style-language/schema/raw/master/csl-citation.json"} </w:instrText>
      </w:r>
      <w:r w:rsidR="00386C2D">
        <w:fldChar w:fldCharType="separate"/>
      </w:r>
      <w:r w:rsidR="00F83671" w:rsidRPr="00F83671">
        <w:rPr>
          <w:vertAlign w:val="superscript"/>
        </w:rPr>
        <w:t>70</w:t>
      </w:r>
      <w:r w:rsidR="00386C2D">
        <w:fldChar w:fldCharType="end"/>
      </w:r>
      <w:sdt>
        <w:sdtPr>
          <w:tag w:val="goog_rdk_16"/>
          <w:id w:val="63304429"/>
        </w:sdtPr>
        <w:sdtEndPr/>
        <w:sdtContent/>
      </w:sdt>
      <w:r>
        <w:t xml:space="preserve"> for all SWMP stations, located in 29 estuaries throughout the United States. Only data from currently active (as of 2022) SWMP stations were processed. Aggregation, compilation, and quality control were performed in R</w:t>
      </w:r>
      <w:r w:rsidR="00386C2D">
        <w:fldChar w:fldCharType="begin"/>
      </w:r>
      <w:r w:rsidR="00F83671">
        <w:instrText xml:space="preserve"> ADDIN ZOTERO_ITEM CSL_CITATION {"citationID":"Ax2REu2C","properties":{"formattedCitation":"\\super 71\\nosupersub{}","plainCitation":"71","noteIndex":0},"citationItems":[{"id":5347,"uris":["http://zotero.org/groups/4824880/items/CJAH8TKT"],"itemData":{"id":5347,"type":"software","event-place":"Vienna, Austria","publisher-place":"Vienna, Austria","title":"A Language and Environment for Statistical Computing_. R Foundation for   Statistical Computing","URL":"https://www.R-project.org/","version":"R version 4.4.2","author":[{"literal":"R Core Team"}],"issued":{"date-parts":[["2022"]]}}}],"schema":"https://github.com/citation-style-language/schema/raw/master/csl-citation.json"} </w:instrText>
      </w:r>
      <w:r w:rsidR="00386C2D">
        <w:fldChar w:fldCharType="separate"/>
      </w:r>
      <w:r w:rsidR="00F83671" w:rsidRPr="00F83671">
        <w:rPr>
          <w:vertAlign w:val="superscript"/>
        </w:rPr>
        <w:t>71</w:t>
      </w:r>
      <w:r w:rsidR="00386C2D">
        <w:fldChar w:fldCharType="end"/>
      </w:r>
      <w:r>
        <w:t xml:space="preserve"> (v. 4.2.2</w:t>
      </w:r>
      <w:r w:rsidR="00386C2D">
        <w:t>)</w:t>
      </w:r>
      <w:r>
        <w:t xml:space="preserve">, </w:t>
      </w:r>
      <w:commentRangeStart w:id="30"/>
      <w:commentRangeEnd w:id="30"/>
      <w:r>
        <w:commentReference w:id="30"/>
      </w:r>
      <w:r>
        <w:t xml:space="preserve"> using the SWMPr</w:t>
      </w:r>
      <w:r w:rsidR="004738D1">
        <w:fldChar w:fldCharType="begin"/>
      </w:r>
      <w:r w:rsidR="00F83671">
        <w:instrText xml:space="preserve"> ADDIN ZOTERO_ITEM CSL_CITATION {"citationID":"clcHRWWI","properties":{"formattedCitation":"\\super 72\\nosupersub{}","plainCitation":"72","noteIndex":0},"citationItems":[{"id":5380,"uris":["http://zotero.org/groups/4909891/items/K7FN7T8M"],"itemData":{"id":5380,"type":"software","abstract":"Tools for retrieving, organizing, and analyzing environmental data from the System Wide Monitoring Program of the National Estuarine Research Reserve System &lt;https://cdmo.baruch.sc.edu/&gt;. These tools address common challenges associated with continuous time series data for environmental decision making.","license":"CC0","source":"R-Packages","title":"SWMPr: Retrieving, Organizing, and Analyzing Estuary Monitoring Data","title-short":"SWMPr","URL":"https://cran.r-project.org/web/packages/SWMPr/index.html","version":"2.5.2","author":[{"family":"Beck","given":"Marcus W."},{"family":"Cressman","given":"Kimberly"}],"accessed":{"date-parts":[["2025",5,22]]},"issued":{"date-parts":[["2025",2,3]]}}}],"schema":"https://github.com/citation-style-language/schema/raw/master/csl-citation.json"} </w:instrText>
      </w:r>
      <w:r w:rsidR="004738D1">
        <w:fldChar w:fldCharType="separate"/>
      </w:r>
      <w:r w:rsidR="00F83671" w:rsidRPr="00F83671">
        <w:rPr>
          <w:vertAlign w:val="superscript"/>
        </w:rPr>
        <w:t>72</w:t>
      </w:r>
      <w:r w:rsidR="004738D1">
        <w:fldChar w:fldCharType="end"/>
      </w:r>
      <w:r>
        <w:t xml:space="preserve"> (v. 2.5.0), and </w:t>
      </w:r>
      <w:proofErr w:type="spellStart"/>
      <w:r>
        <w:t>tidyverse</w:t>
      </w:r>
      <w:proofErr w:type="spellEnd"/>
      <w:r>
        <w:t xml:space="preserve"> packages</w:t>
      </w:r>
      <w:r w:rsidR="004738D1">
        <w:fldChar w:fldCharType="begin"/>
      </w:r>
      <w:r w:rsidR="00F83671">
        <w:instrText xml:space="preserve"> ADDIN ZOTERO_ITEM CSL_CITATION {"citationID":"nD2hgJQ0","properties":{"formattedCitation":"\\super 73\\nosupersub{}","plainCitation":"73","noteIndex":0},"citationItems":[{"id":4941,"uris":["http://zotero.org/groups/5885276/items/4TQL897I"],"itemData":{"id":4941,"type":"article-journal","abstract":"Wickham et al., (2019). Welcome to the Tidyverse. Journal of Open Source Software, 4(43), 1686, https://doi.org/10.21105/joss.01686","container-title":"Journal of Open Source Software","DOI":"10.21105/joss.01686","ISSN":"2475-9066","issue":"43","language":"en","page":"1686","source":"joss.theoj.org","title":"Welcome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11,21]]}}}],"schema":"https://github.com/citation-style-language/schema/raw/master/csl-citation.json"} </w:instrText>
      </w:r>
      <w:r w:rsidR="004738D1">
        <w:fldChar w:fldCharType="separate"/>
      </w:r>
      <w:r w:rsidR="00F83671" w:rsidRPr="00F83671">
        <w:rPr>
          <w:vertAlign w:val="superscript"/>
        </w:rPr>
        <w:t>73</w:t>
      </w:r>
      <w:r w:rsidR="004738D1">
        <w:fldChar w:fldCharType="end"/>
      </w:r>
      <w:r>
        <w:t>.</w:t>
      </w:r>
      <w:sdt>
        <w:sdtPr>
          <w:tag w:val="goog_rdk_17"/>
          <w:id w:val="-1109116948"/>
        </w:sdtPr>
        <w:sdtEndPr/>
        <w:sdtContent/>
      </w:sdt>
      <w:r>
        <w:t xml:space="preserve"> All data flagged by local researchers as ‘rejected’ or ‘suspect’, following the NERRS SWMP water quality protocol</w:t>
      </w:r>
      <w:commentRangeStart w:id="31"/>
      <w:r w:rsidR="004738D1">
        <w:fldChar w:fldCharType="begin"/>
      </w:r>
      <w:r w:rsidR="00F83671">
        <w:instrText xml:space="preserve"> ADDIN ZOTERO_ITEM CSL_CITATION {"citationID":"7SqGEGhg","properties":{"formattedCitation":"\\super 41\\nosupersub{}","plainCitation":"41","noteIndex":0},"citationItems":[{"id":5354,"uris":["http://zotero.org/groups/4909891/items/3ANKKPDE"],"itemData":{"id":5354,"type":"dataset","DOI":"https://doi.org/10.25921/vw8a-8031","title":"NOAA National Estuarine Research Reserve (NERR) System-Wide Monitoring Program Meteorological, Water Quality, and Nutrient/Pigment Data from 1994 to 2024 (NCEI Accession 0200366). NOAA National Centers for Environmental Information. Dataset.","author":[{"family":"NOAA National Estuarine Research Reserve System","given":""}],"issued":{"date-parts":[["2019"]]}}}],"schema":"https://github.com/citation-style-language/schema/raw/master/csl-citation.json"} </w:instrText>
      </w:r>
      <w:r w:rsidR="004738D1">
        <w:fldChar w:fldCharType="separate"/>
      </w:r>
      <w:r w:rsidR="00F83671" w:rsidRPr="00F83671">
        <w:rPr>
          <w:vertAlign w:val="superscript"/>
        </w:rPr>
        <w:t>41</w:t>
      </w:r>
      <w:r w:rsidR="004738D1">
        <w:fldChar w:fldCharType="end"/>
      </w:r>
      <w:r w:rsidR="004738D1">
        <w:t xml:space="preserve"> </w:t>
      </w:r>
      <w:commentRangeEnd w:id="31"/>
      <w:r w:rsidR="004738D1">
        <w:rPr>
          <w:rStyle w:val="CommentReference"/>
        </w:rPr>
        <w:commentReference w:id="31"/>
      </w:r>
      <w:r>
        <w:t xml:space="preserve">were excluded from analysis, with exceptions when 'suspect' was combined with an 'algae bloom' or 'instrument recording error; recovered telemetry data' descriptor. Water quality parameters included water temperature, </w:t>
      </w:r>
      <w:proofErr w:type="spellStart"/>
      <w:r>
        <w:t>SpCond</w:t>
      </w:r>
      <w:proofErr w:type="spellEnd"/>
      <w:r>
        <w:t>, DO, turbidity, and pH, while meteorological parameters included precipitation</w:t>
      </w:r>
      <w:r>
        <w:t>,</w:t>
      </w:r>
      <w:r>
        <w:t xml:space="preserve"> and photosynthetically active radiation (PAR); ultimately, PAR was excluded from all analyses due to changes in instrumentation over time that affected data consistency. Nonetheless, PAR was highly correlated with multiple other predictors (e.g., latitude and median water temperature), which were retained in our final analyses. We use </w:t>
      </w:r>
      <w:proofErr w:type="spellStart"/>
      <w:r>
        <w:t>SpCond</w:t>
      </w:r>
      <w:proofErr w:type="spellEnd"/>
      <w:r>
        <w:t>, rather than salinity (which is more commonly utilized for estuarine ecosystems), because it is more applicable to the broad range of systems in our study (including f</w:t>
      </w:r>
      <w:r>
        <w:t>reshwater ecosystems) and salinity is calculated from specific conductivity as part of the SWMP sampling protocol.</w:t>
      </w:r>
    </w:p>
    <w:p w14:paraId="00000057" w14:textId="7237B5D6" w:rsidR="0022022C" w:rsidRDefault="00FB35A1">
      <w:pPr>
        <w:spacing w:line="480" w:lineRule="auto"/>
        <w:ind w:firstLine="720"/>
      </w:pPr>
      <w:r>
        <w:t xml:space="preserve">All water quality and meteorological parameters were collected at 15- or 30-minute intervals and aggregated to monthly medians. Months with less than one week of data were excluded. Generally, water quality (i.e., not nutrient parameters) data were collected with sensor-based, automated data loggers (YSI© 6-series or EXO2 sondes). Replicate grab samples of surface water were collected once per month; from these, orthophosphate, </w:t>
      </w:r>
      <w:proofErr w:type="spellStart"/>
      <w:r>
        <w:t>nitrate+nitrite</w:t>
      </w:r>
      <w:proofErr w:type="spellEnd"/>
      <w:r>
        <w:t xml:space="preserve">, ammonium, and </w:t>
      </w:r>
      <w:proofErr w:type="spellStart"/>
      <w:r>
        <w:t>chl</w:t>
      </w:r>
      <w:proofErr w:type="spellEnd"/>
      <w:r>
        <w:t xml:space="preserve">-a were determined, and here we utilized the mean value of those replicates. For Hudson NERR we substituted nitrate for </w:t>
      </w:r>
      <w:proofErr w:type="spellStart"/>
      <w:r>
        <w:t>nitrite+nitrate</w:t>
      </w:r>
      <w:proofErr w:type="spellEnd"/>
      <w:r>
        <w:t xml:space="preserve"> as there were a large number of missing values and these parameters are nearly equivalent in this dataset (</w:t>
      </w:r>
      <w:r>
        <w:rPr>
          <w:b/>
        </w:rPr>
        <w:t>Supplementary Fig. 14</w:t>
      </w:r>
      <w:r>
        <w:t xml:space="preserve">) All nutrient and </w:t>
      </w:r>
      <w:proofErr w:type="spellStart"/>
      <w:r>
        <w:t>chl</w:t>
      </w:r>
      <w:proofErr w:type="spellEnd"/>
      <w:r>
        <w:t>-</w:t>
      </w:r>
      <w:r>
        <w:rPr>
          <w:i/>
        </w:rPr>
        <w:t>a</w:t>
      </w:r>
      <w:r>
        <w:t xml:space="preserve"> concentration values reported below the method detection limit (MDL) were replaced with a value half the reported MDL. </w:t>
      </w:r>
      <w:r>
        <w:t xml:space="preserve">Reserves at higher latitudes may not collect water quality measurements during winter because of significant icing, meaning data points are not available all months of the year at these stations. </w:t>
      </w:r>
    </w:p>
    <w:p w14:paraId="00000058" w14:textId="1DC1B0D0" w:rsidR="0022022C" w:rsidRDefault="00FB35A1">
      <w:pPr>
        <w:spacing w:line="480" w:lineRule="auto"/>
      </w:pPr>
      <w:r>
        <w:t xml:space="preserve"> </w:t>
      </w:r>
      <w:r>
        <w:tab/>
        <w:t xml:space="preserve">After data aggregation to the monthly scale, each SWMP station was assessed for inclusion in the </w:t>
      </w:r>
      <w:r>
        <w:t>Principal Component Analysis (PCA)</w:t>
      </w:r>
      <w:r>
        <w:t xml:space="preserve"> and clustering analysis (i.e., ‘Status’) and long-term trend analysis. Stations were included in the ‘Status’ analysis (based on PCA, and clustering, see below) if they contained &gt; 12 months of each of the SWMP water quality, weather, and nutrient parameters listed above (129 stations). These stations were subsequently included in the long-term trends analyses if they contained &gt;10 years of data. Three of these long-term stations were further excluded because their sensors were deployed anomalously far bel</w:t>
      </w:r>
      <w:r>
        <w:t xml:space="preserve">ow the water surface (~9, 12, and 20 m; all other long-term sampling sites were at median depths within ~6 m of the surface), leaving 99 ‘trends’ stations. Detailed data processing methodology can be found at https://github.com/Lake-Superior-Reserve/WQ_SWMP_Synthesis/tree/main/R/Data_processing. </w:t>
      </w:r>
    </w:p>
    <w:p w14:paraId="00000059" w14:textId="77777777" w:rsidR="0022022C" w:rsidRDefault="0022022C"/>
    <w:p w14:paraId="0000005A" w14:textId="77777777" w:rsidR="0022022C" w:rsidRDefault="00FB35A1">
      <w:bookmarkStart w:id="32" w:name="_heading=h.17dp8vu" w:colFirst="0" w:colLast="0"/>
      <w:bookmarkEnd w:id="32"/>
      <w:r>
        <w:rPr>
          <w:i/>
        </w:rPr>
        <w:t>Analytical methods: Status</w:t>
      </w:r>
    </w:p>
    <w:p w14:paraId="0000005B" w14:textId="11549384" w:rsidR="0022022C" w:rsidRDefault="00FB35A1">
      <w:pPr>
        <w:spacing w:line="480" w:lineRule="auto"/>
      </w:pPr>
      <w:r>
        <w:tab/>
        <w:t xml:space="preserve">For the 129 sites across 29 reserves described above, we used continuous </w:t>
      </w:r>
      <w:r>
        <w:rPr>
          <w:i/>
        </w:rPr>
        <w:t>in situ</w:t>
      </w:r>
      <w:r>
        <w:t xml:space="preserve"> water quality sensor data (water temperature, pH, </w:t>
      </w:r>
      <w:proofErr w:type="spellStart"/>
      <w:r>
        <w:t>SpCond</w:t>
      </w:r>
      <w:proofErr w:type="spellEnd"/>
      <w:r>
        <w:t>, DO, and turbidity) and monthly nutrient data (</w:t>
      </w:r>
      <w:proofErr w:type="spellStart"/>
      <w:r>
        <w:t>chl</w:t>
      </w:r>
      <w:proofErr w:type="spellEnd"/>
      <w:r>
        <w:t>-a, NO</w:t>
      </w:r>
      <w:r>
        <w:rPr>
          <w:vertAlign w:val="subscript"/>
        </w:rPr>
        <w:t>23</w:t>
      </w:r>
      <w:r>
        <w:t>, NH</w:t>
      </w:r>
      <w:r>
        <w:rPr>
          <w:vertAlign w:val="subscript"/>
        </w:rPr>
        <w:t>4</w:t>
      </w:r>
      <w:r>
        <w:t>, and PO</w:t>
      </w:r>
      <w:r>
        <w:rPr>
          <w:vertAlign w:val="subscript"/>
        </w:rPr>
        <w:t>4</w:t>
      </w:r>
      <w:r>
        <w:t xml:space="preserve">) to describe the status of estuarine conditions along U.S. coastlines and identify sites with common characteristics using k-means clustering. The length of these datasets ranged from 2 to 21 years. Site locations encompass the Atlantic, Pacific, Gulf, and Great Lakes coasts and multiple climate zones (including Puerto Rico, Hawaii, and Alaska; Fig. 2). Long-term medians </w:t>
      </w:r>
      <w:r>
        <w:t xml:space="preserve">were computed from the previously determined monthly medians for each parameter at each station. The long-term medians for nutrients and turbidity were log-transformed, then mean-centered and standardized to 1 standard deviation. PCA was then applied using the R function </w:t>
      </w:r>
      <w:proofErr w:type="spellStart"/>
      <w:r>
        <w:t>fviz_pca_</w:t>
      </w:r>
      <w:proofErr w:type="gramStart"/>
      <w:r>
        <w:t>var</w:t>
      </w:r>
      <w:proofErr w:type="spellEnd"/>
      <w:r>
        <w:t>(</w:t>
      </w:r>
      <w:proofErr w:type="gramEnd"/>
      <w:r>
        <w:t xml:space="preserve">). </w:t>
      </w:r>
      <w:r>
        <w:t>Following the Kaiser Criterion</w:t>
      </w:r>
      <w:r w:rsidR="004738D1">
        <w:fldChar w:fldCharType="begin"/>
      </w:r>
      <w:r w:rsidR="00F83671">
        <w:instrText xml:space="preserve"> ADDIN ZOTERO_ITEM CSL_CITATION {"citationID":"CTecLiWm","properties":{"formattedCitation":"\\super 74\\nosupersub{}","plainCitation":"74","noteIndex":0},"citationItems":[{"id":5381,"uris":["http://zotero.org/groups/4909891/items/HMJFD8SI"],"itemData":{"id":5381,"type":"article-journal","container-title":"Educational and Psychological Measurement","DOI":"10.1177/001316446002000116","ISSN":"0013-1644","issue":"1","language":"EN","note":"publisher: SAGE Publications Inc","page":"141-151","source":"SAGE Journals","title":"The Application of Electronic Computers to Factor Analysis","volume":"20","author":[{"family":"Kaiser","given":"Henry F."}],"issued":{"date-parts":[["1960",4,1]]}}}],"schema":"https://github.com/citation-style-language/schema/raw/master/csl-citation.json"} </w:instrText>
      </w:r>
      <w:r w:rsidR="004738D1">
        <w:fldChar w:fldCharType="separate"/>
      </w:r>
      <w:r w:rsidR="00F83671" w:rsidRPr="00F83671">
        <w:rPr>
          <w:vertAlign w:val="superscript"/>
        </w:rPr>
        <w:t>74</w:t>
      </w:r>
      <w:r w:rsidR="004738D1">
        <w:fldChar w:fldCharType="end"/>
      </w:r>
      <w:r>
        <w:t>,</w:t>
      </w:r>
      <w:r>
        <w:t xml:space="preserve"> principal components (PCs) with eigenvalues greater than 1 were retained, which, in this case, led to further analysis of the station scores for the first three PCs.</w:t>
      </w:r>
    </w:p>
    <w:p w14:paraId="0000005C" w14:textId="26B9F5D7" w:rsidR="0022022C" w:rsidRDefault="00FB35A1">
      <w:pPr>
        <w:spacing w:line="480" w:lineRule="auto"/>
      </w:pPr>
      <w:r>
        <w:tab/>
      </w:r>
      <w:r>
        <w:rPr>
          <w:i/>
        </w:rPr>
        <w:t>K</w:t>
      </w:r>
      <w:r>
        <w:t xml:space="preserve">-means clustering analysis using the R function </w:t>
      </w:r>
      <w:proofErr w:type="spellStart"/>
      <w:proofErr w:type="gramStart"/>
      <w:r>
        <w:t>kmeans</w:t>
      </w:r>
      <w:proofErr w:type="spellEnd"/>
      <w:r>
        <w:t>(</w:t>
      </w:r>
      <w:proofErr w:type="gramEnd"/>
      <w:r>
        <w:t xml:space="preserve">) was then conducted on the 129 x 3 PC station scores matrix to highlight groups of stations with similar environmental profiles. </w:t>
      </w:r>
      <w:r>
        <w:rPr>
          <w:i/>
        </w:rPr>
        <w:t>K</w:t>
      </w:r>
      <w:r>
        <w:t xml:space="preserve">-means clustering is a machine learning algorithm designed to partition a dataset into </w:t>
      </w:r>
      <w:r>
        <w:rPr>
          <w:i/>
        </w:rPr>
        <w:t>K</w:t>
      </w:r>
      <w:r>
        <w:t xml:space="preserve"> non-overlapping clusters based on minimizing Euclidean distance within each cluster to its associated centroid</w:t>
      </w:r>
      <w:r w:rsidR="00275873">
        <w:fldChar w:fldCharType="begin"/>
      </w:r>
      <w:r w:rsidR="00F83671">
        <w:instrText xml:space="preserve"> ADDIN ZOTERO_ITEM CSL_CITATION {"citationID":"fxGQU51m","properties":{"formattedCitation":"\\super 75\\nosupersub{}","plainCitation":"75","noteIndex":0},"citationItems":[{"id":5383,"uris":["http://zotero.org/groups/4909891/items/SFFMYD9I"],"itemData":{"id":5383,"type":"paper-conference","container-title":"Proceedings of the fifth berkeley symposium on mathematical statistics and probability","page":"281-297","publisher":"University of California Press","title":"Some methods for classification and analysis of multivariate observations.","author":[{"family":"MacQueen","given":"J.B."}],"editor":[{"family":"Le Cam","given":"LM"},{"family":"Neyman","given":"J."}],"issued":{"date-parts":[["1967"]]}}}],"schema":"https://github.com/citation-style-language/schema/raw/master/csl-citation.json"} </w:instrText>
      </w:r>
      <w:r w:rsidR="00275873">
        <w:fldChar w:fldCharType="separate"/>
      </w:r>
      <w:r w:rsidR="00F83671" w:rsidRPr="00F83671">
        <w:rPr>
          <w:vertAlign w:val="superscript"/>
        </w:rPr>
        <w:t>75</w:t>
      </w:r>
      <w:r w:rsidR="00275873">
        <w:fldChar w:fldCharType="end"/>
      </w:r>
      <w:r>
        <w:t>.</w:t>
      </w:r>
      <w:r>
        <w:t xml:space="preserve"> Although unsupervised metrics such as silhouette width suggested setting the </w:t>
      </w:r>
      <w:r>
        <w:rPr>
          <w:i/>
        </w:rPr>
        <w:t>K</w:t>
      </w:r>
      <w:r>
        <w:t xml:space="preserve"> number of clusters for this dataset to three, four clusters were selected to capture a fourth, generally eutrophic cluster characterized by higher orthophosphate (PO</w:t>
      </w:r>
      <w:r>
        <w:rPr>
          <w:vertAlign w:val="subscript"/>
        </w:rPr>
        <w:t>4</w:t>
      </w:r>
      <w:r>
        <w:t>) than the other eutrophic cluster that was generally characterized by high nitrate + nitrite (NO</w:t>
      </w:r>
      <w:r>
        <w:rPr>
          <w:vertAlign w:val="subscript"/>
        </w:rPr>
        <w:t>23</w:t>
      </w:r>
      <w:r>
        <w:t xml:space="preserve">). All PCA outputs and cluster assignments are shown in </w:t>
      </w:r>
      <w:r>
        <w:rPr>
          <w:b/>
        </w:rPr>
        <w:t>Supplementary Table 2</w:t>
      </w:r>
      <w:r>
        <w:t xml:space="preserve">. </w:t>
      </w:r>
    </w:p>
    <w:p w14:paraId="0000005D" w14:textId="77777777" w:rsidR="0022022C" w:rsidRDefault="0022022C"/>
    <w:p w14:paraId="0000005E" w14:textId="77777777" w:rsidR="0022022C" w:rsidRDefault="00FB35A1">
      <w:bookmarkStart w:id="33" w:name="_heading=h.3rdcrjn" w:colFirst="0" w:colLast="0"/>
      <w:bookmarkEnd w:id="33"/>
      <w:r>
        <w:rPr>
          <w:i/>
        </w:rPr>
        <w:t>Analytical methods: Trends</w:t>
      </w:r>
      <w:r>
        <w:rPr>
          <w:b/>
        </w:rPr>
        <w:t xml:space="preserve"> </w:t>
      </w:r>
    </w:p>
    <w:p w14:paraId="0000005F" w14:textId="77777777" w:rsidR="0022022C" w:rsidRDefault="00FB35A1">
      <w:pPr>
        <w:spacing w:after="240" w:line="480" w:lineRule="auto"/>
        <w:ind w:firstLine="720"/>
      </w:pPr>
      <w:r>
        <w:t xml:space="preserve">For the 99 SWMP stations across 27 reserves with &gt; 10 years of data, long-term median values and trends were calculated from monthly medians for all parameters. The sites included in the trend analysis have wide-ranging water quality characteristics with depths ranging from 0.19-6.06 meters. To estimate these </w:t>
      </w:r>
      <w:proofErr w:type="gramStart"/>
      <w:r>
        <w:t>trends</w:t>
      </w:r>
      <w:proofErr w:type="gramEnd"/>
      <w:r>
        <w:t xml:space="preserve"> we used generalized additive models (GAMs) of the basic form:</w:t>
      </w:r>
    </w:p>
    <w:p w14:paraId="00000060" w14:textId="77777777" w:rsidR="0022022C" w:rsidRDefault="00FB35A1">
      <w:pPr>
        <w:spacing w:after="240" w:line="480" w:lineRule="auto"/>
        <w:ind w:left="2880" w:firstLine="720"/>
      </w:pPr>
      <w:r>
        <w:rPr>
          <w:i/>
        </w:rPr>
        <w:t>y</w:t>
      </w:r>
      <w:r>
        <w:t xml:space="preserve"> ~ </w:t>
      </w:r>
      <w:r>
        <w:rPr>
          <w:i/>
        </w:rPr>
        <w:t>T</w:t>
      </w:r>
      <w:r>
        <w:t xml:space="preserve"> + </w:t>
      </w:r>
      <w:proofErr w:type="gramStart"/>
      <w:r>
        <w:rPr>
          <w:i/>
        </w:rPr>
        <w:t>s</w:t>
      </w:r>
      <w:r>
        <w:t>(</w:t>
      </w:r>
      <w:proofErr w:type="gramEnd"/>
      <w:r>
        <w:rPr>
          <w:i/>
        </w:rPr>
        <w:t>M</w:t>
      </w:r>
      <w:r>
        <w:t xml:space="preserve">, </w:t>
      </w:r>
      <w:r>
        <w:rPr>
          <w:i/>
        </w:rPr>
        <w:t>k</w:t>
      </w:r>
      <w:r>
        <w:t>=12).</w:t>
      </w:r>
    </w:p>
    <w:p w14:paraId="00000061" w14:textId="1EA76A5A" w:rsidR="0022022C" w:rsidRDefault="00FB35A1">
      <w:pPr>
        <w:spacing w:after="240" w:line="480" w:lineRule="auto"/>
        <w:ind w:firstLine="720"/>
      </w:pPr>
      <w:r>
        <w:t>Here, the long-term trend (</w:t>
      </w:r>
      <w:r>
        <w:rPr>
          <w:i/>
        </w:rPr>
        <w:t>T</w:t>
      </w:r>
      <w:r>
        <w:t xml:space="preserve">) </w:t>
      </w:r>
      <w:proofErr w:type="gramStart"/>
      <w:r>
        <w:t>in a given</w:t>
      </w:r>
      <w:proofErr w:type="gramEnd"/>
      <w:r>
        <w:t xml:space="preserve"> parameter (</w:t>
      </w:r>
      <w:r>
        <w:rPr>
          <w:i/>
        </w:rPr>
        <w:t>y</w:t>
      </w:r>
      <w:r>
        <w:t>) was assumed</w:t>
      </w:r>
      <w:r>
        <w:t xml:space="preserve"> to be linear, and we included a cyclic smoothed term for month (</w:t>
      </w:r>
      <w:r>
        <w:rPr>
          <w:i/>
        </w:rPr>
        <w:t>M</w:t>
      </w:r>
      <w:r>
        <w:t xml:space="preserve">) to account for seasonal patterns in each station-by-parameter time series. The seasonal term had 12 </w:t>
      </w:r>
      <w:proofErr w:type="gramStart"/>
      <w:r>
        <w:t>knots</w:t>
      </w:r>
      <w:proofErr w:type="gramEnd"/>
      <w:r>
        <w:t xml:space="preserve"> or the number of months represented in the data frame for stations for sites that have sondes removed for part of the year due to ice. For nutrient parameters and turbidity, values were log-transformed; monthly precipitation was square-</w:t>
      </w:r>
      <w:proofErr w:type="spellStart"/>
      <w:r>
        <w:t>root</w:t>
      </w:r>
      <w:proofErr w:type="spellEnd"/>
      <w:r>
        <w:t xml:space="preserve"> transformed before analysis (for improved residual diagnostics). Autocorrelation of residuals was</w:t>
      </w:r>
      <w:r>
        <w:t xml:space="preserve"> automatically checked for and if significant autocorrelation was present, the model was re-run to account for it, by providing the lag-1 autocorrelation coefficient to the ‘rho’ argument of the </w:t>
      </w:r>
      <w:proofErr w:type="gramStart"/>
      <w:r>
        <w:t>bam(</w:t>
      </w:r>
      <w:proofErr w:type="gramEnd"/>
      <w:r>
        <w:t xml:space="preserve">) function.. The reported result is the linear trend through time (per year) of a given parameter. </w:t>
      </w:r>
      <w:r>
        <w:t>For all models we used the bam() function within the R package mgcv</w:t>
      </w:r>
      <w:r w:rsidR="00456EFF">
        <w:fldChar w:fldCharType="begin"/>
      </w:r>
      <w:r w:rsidR="00F83671">
        <w:instrText xml:space="preserve"> ADDIN ZOTERO_ITEM CSL_CITATION {"citationID":"yXUZr4FF","properties":{"formattedCitation":"\\super 76\\nosupersub{}","plainCitation":"76","noteIndex":0},"citationItems":[{"id":5384,"uris":["http://zotero.org/groups/4909891/items/T69492Q9"],"itemData":{"id":5384,"type":"software","abstract":"Generalized additive (mixed) models, some of their extensions and other generalized ridge regression with multiple smoothing parameter estimation by (Restricted) Marginal Likelihood, Generalized Cross Validation and similar, or using iterated nested Laplace approximation for fully Bayesian inference. See Wood (2017) &lt;doi:10.1201/9781315370279&gt; for an overview. Includes a gam() function, a wide variety of smoothers, 'JAGS' support and distributions beyond the exponential family.","license":"GPL-2 | GPL-3 [expanded from: GPL (≥ 2)]","source":"R-Packages","title":"mgcv: Mixed GAM Computation Vehicle with Automatic Smoothness Estimation","title-short":"mgcv","URL":"https://cran.r-project.org/web/packages/mgcv/index.html","version":"1.9-3","author":[{"family":"Wood","given":"Simon"}],"accessed":{"date-parts":[["2025",5,22]]},"issued":{"date-parts":[["2025",4,4]]}}}],"schema":"https://github.com/citation-style-language/schema/raw/master/csl-citation.json"} </w:instrText>
      </w:r>
      <w:r w:rsidR="00456EFF">
        <w:fldChar w:fldCharType="separate"/>
      </w:r>
      <w:r w:rsidR="00F83671" w:rsidRPr="00F83671">
        <w:rPr>
          <w:vertAlign w:val="superscript"/>
        </w:rPr>
        <w:t>76</w:t>
      </w:r>
      <w:r w:rsidR="00456EFF">
        <w:fldChar w:fldCharType="end"/>
      </w:r>
      <w:r>
        <w:t xml:space="preserve"> (</w:t>
      </w:r>
      <w:r w:rsidRPr="00456EFF">
        <w:t>version 1.8.41</w:t>
      </w:r>
      <w:r>
        <w:t>).</w:t>
      </w:r>
    </w:p>
    <w:p w14:paraId="00000062" w14:textId="77777777" w:rsidR="0022022C" w:rsidRDefault="00FB35A1">
      <w:pPr>
        <w:spacing w:after="240" w:line="480" w:lineRule="auto"/>
        <w:ind w:firstLine="720"/>
      </w:pPr>
      <w:r>
        <w:t>To investigate trends in hypoxia, the proportion of time that dissolved oxygen (DO) concentration spent below 2 mg L</w:t>
      </w:r>
      <w:r>
        <w:rPr>
          <w:vertAlign w:val="superscript"/>
        </w:rPr>
        <w:t>-1</w:t>
      </w:r>
      <w:r>
        <w:t xml:space="preserve"> was calculated for each month as the count of valid DO readings below 2 and 5 mg L</w:t>
      </w:r>
      <w:r>
        <w:rPr>
          <w:vertAlign w:val="superscript"/>
        </w:rPr>
        <w:t>-1</w:t>
      </w:r>
      <w:r>
        <w:t xml:space="preserve">, respectively, divided by the number of valid readings. Trends were again calculated within the </w:t>
      </w:r>
      <w:proofErr w:type="gramStart"/>
      <w:r>
        <w:t>bam(</w:t>
      </w:r>
      <w:proofErr w:type="gramEnd"/>
      <w:r>
        <w:t xml:space="preserve">) function using the same model as above, but using the beta distribution due to the response being a proportion. In total, we estimated trends for 10 parameters from 99 stations, generating 990 linear slopes. </w:t>
      </w:r>
    </w:p>
    <w:p w14:paraId="00000063" w14:textId="77777777" w:rsidR="0022022C" w:rsidRDefault="00FB35A1">
      <w:pPr>
        <w:rPr>
          <w:i/>
        </w:rPr>
      </w:pPr>
      <w:r>
        <w:rPr>
          <w:i/>
        </w:rPr>
        <w:t>Analytical methods: Drivers</w:t>
      </w:r>
    </w:p>
    <w:p w14:paraId="00000064" w14:textId="77777777" w:rsidR="0022022C" w:rsidRDefault="00FB35A1">
      <w:pPr>
        <w:spacing w:after="240" w:line="480" w:lineRule="auto"/>
        <w:ind w:firstLine="720"/>
      </w:pPr>
      <w:bookmarkStart w:id="34" w:name="_heading=h.26in1rg" w:colFirst="0" w:colLast="0"/>
      <w:bookmarkEnd w:id="34"/>
      <w:r>
        <w:t xml:space="preserve">Trends in </w:t>
      </w:r>
      <w:proofErr w:type="spellStart"/>
      <w:r>
        <w:t>chl</w:t>
      </w:r>
      <w:proofErr w:type="spellEnd"/>
      <w:r>
        <w:t>-a and DO concentration, and proportion of readings where DO &lt; 2 mg L</w:t>
      </w:r>
      <w:r>
        <w:rPr>
          <w:vertAlign w:val="superscript"/>
        </w:rPr>
        <w:t>-1</w:t>
      </w:r>
      <w:r>
        <w:t xml:space="preserve"> were chosen as our main response variables because they are common indicators of eutrophication and hypoxia. Median values and trends for water temperature, </w:t>
      </w:r>
      <w:proofErr w:type="spellStart"/>
      <w:r>
        <w:t>SpCond</w:t>
      </w:r>
      <w:proofErr w:type="spellEnd"/>
      <w:r>
        <w:t xml:space="preserve">, turbidity, </w:t>
      </w:r>
      <w:proofErr w:type="spellStart"/>
      <w:r>
        <w:t>chl</w:t>
      </w:r>
      <w:proofErr w:type="spellEnd"/>
      <w:r>
        <w:t>-a, NH</w:t>
      </w:r>
      <w:r>
        <w:rPr>
          <w:vertAlign w:val="subscript"/>
        </w:rPr>
        <w:t>4</w:t>
      </w:r>
      <w:r>
        <w:t>, NO</w:t>
      </w:r>
      <w:r>
        <w:rPr>
          <w:vertAlign w:val="subscript"/>
        </w:rPr>
        <w:t>23</w:t>
      </w:r>
      <w:r>
        <w:t>, PO</w:t>
      </w:r>
      <w:r>
        <w:rPr>
          <w:vertAlign w:val="subscript"/>
        </w:rPr>
        <w:t>4</w:t>
      </w:r>
      <w:r>
        <w:t>, and monthly total precipitation were chosen as our primary predictor variables. Following model fitting, we dropped hypoxia trends as a key response variable because it exhibited little change across our geographic domain. Due to collinea</w:t>
      </w:r>
      <w:r>
        <w:t>rity between DO, water temperature, and latitude, the medians (not the trends) of these three variables were combined via a Principal Component (PC) Analysis, and a station score on PC 1 was used as a predictor in modeling. This PC axis accounted for 89 % of variation in these three collinear parameters.</w:t>
      </w:r>
      <w:r>
        <w:rPr>
          <w:color w:val="FF0000"/>
        </w:rPr>
        <w:t xml:space="preserve"> </w:t>
      </w:r>
      <w:r>
        <w:t xml:space="preserve">See </w:t>
      </w:r>
      <w:r>
        <w:rPr>
          <w:b/>
        </w:rPr>
        <w:t xml:space="preserve">Supplementary Table 7 </w:t>
      </w:r>
      <w:r>
        <w:t>for details on each parameter, its units, any transformations, and the distribution used.</w:t>
      </w:r>
    </w:p>
    <w:p w14:paraId="47C8CD30" w14:textId="77777777" w:rsidR="008D47BF" w:rsidRDefault="00FB35A1">
      <w:pPr>
        <w:spacing w:line="480" w:lineRule="auto"/>
        <w:ind w:firstLine="720"/>
      </w:pPr>
      <w:r>
        <w:t xml:space="preserve">To assess how </w:t>
      </w:r>
      <w:r>
        <w:t>well environmental conditions and trends in environmental conditions explain changes in our key response variables (</w:t>
      </w:r>
      <w:proofErr w:type="spellStart"/>
      <w:r>
        <w:t>chl</w:t>
      </w:r>
      <w:proofErr w:type="spellEnd"/>
      <w:r>
        <w:t>-a trend and DO trend), an information theoretic model selection framework was used</w:t>
      </w:r>
      <w:r w:rsidR="00456EFF">
        <w:fldChar w:fldCharType="begin"/>
      </w:r>
      <w:r w:rsidR="00F83671">
        <w:instrText xml:space="preserve"> ADDIN ZOTERO_ITEM CSL_CITATION {"citationID":"salj5619","properties":{"formattedCitation":"\\super 77\\nosupersub{}","plainCitation":"77","noteIndex":0},"citationItems":[{"id":5318,"uris":["http://zotero.org/groups/4909891/items/52N6PVML"],"itemData":{"id":5318,"type":"article-journal","container-title":"The Journal of Wildlife Management","DOI":"10.2307/3803155","ISSN":"0022541X","issue":"3","journalAbbreviation":"The Journal of Wildlife Management","page":"912","source":"DOI.org (Crossref)","title":"Avoiding Pitfalls When Using Information-Theoretic Methods","volume":"66","author":[{"family":"Anderson","given":"David R."},{"family":"Burnham","given":"Kenneth P."}],"issued":{"date-parts":[["2002",7]]}}}],"schema":"https://github.com/citation-style-language/schema/raw/master/csl-citation.json"} </w:instrText>
      </w:r>
      <w:r w:rsidR="00456EFF">
        <w:fldChar w:fldCharType="separate"/>
      </w:r>
      <w:r w:rsidR="00F83671" w:rsidRPr="00F83671">
        <w:rPr>
          <w:vertAlign w:val="superscript"/>
        </w:rPr>
        <w:t>77</w:t>
      </w:r>
      <w:r w:rsidR="00456EFF">
        <w:fldChar w:fldCharType="end"/>
      </w:r>
      <w:r>
        <w:t>. Predictors for each of the three responses were carefully chosen from the prioritized variables described above. No interaction terms were included. All variables were mean-centered and scaled to 1 standard deviation before model-fitting to help with model convergence in mixed models, to enable comparison between standardized coefficients in final models, and to ensure appropriate model selection and averaging</w:t>
      </w:r>
      <w:r w:rsidR="00456EFF">
        <w:fldChar w:fldCharType="begin"/>
      </w:r>
      <w:r w:rsidR="00F83671">
        <w:instrText xml:space="preserve"> ADDIN ZOTERO_ITEM CSL_CITATION {"citationID":"L8mRtj9k","properties":{"formattedCitation":"\\super 78\\uc0\\u8211{}80\\nosupersub{}","plainCitation":"78–80","noteIndex":0},"citationItems":[{"id":5385,"uris":["http://zotero.org/groups/4909891/items/24Z444RX"],"itemData":{"id":5385,"type":"article-journal","abstract":"The use of linear mixed effects models (LMMs) is increasingly common in the analysis of biological data. Whilst LMMs offer a flexible approach to modelling a broad range of data types, ecological data are often complex and require complex model structures, and the fitting and interpretation of such models is not always straightforward. The ability to achieve robust biological inference requires that practitioners know how and when to apply these tools. Here, we provide a general overview of current methods for the application of LMMs to biological data, and highlight the typical pitfalls that can be encountered in the statistical modelling process. We tackle several issues regarding methods of model selection, with particular reference to the use of information theory and multi-model inference in ecology. We offer practical solutions and direct the reader to key references that provide further technical detail for those seeking a deeper understanding. This overview should serve as a widely accessible code of best practice for applying LMMs to complex biological problems and model structures, and in doing so improve the robustness of conclusions drawn from studies investigating ecological and evolutionary questions.","container-title":"PeerJ","DOI":"10.7717/peerj.4794","ISSN":"2167-8359","journalAbbreviation":"PeerJ","language":"en","note":"publisher: PeerJ Inc.","page":"e4794","source":"peerj.com","title":"A brief introduction to mixed effects modelling and multi-model inference in ecology","volume":"6","author":[{"family":"Harrison","given":"Xavier A."},{"family":"Donaldson","given":"Lynda"},{"family":"Correa-Cano","given":"Maria Eugenia"},{"family":"Evans","given":"Julian"},{"family":"Fisher","given":"David N."},{"family":"Goodwin","given":"Cecily E. D."},{"family":"Robinson","given":"Beth S."},{"family":"Hodgson","given":"David J."},{"family":"Inger","given":"Richard"}],"issued":{"date-parts":[["2018",5,23]]}}},{"id":5387,"uris":["http://zotero.org/groups/4909891/items/6MEZUQ8S"],"itemData":{"id":5387,"type":"article-journal","abstract":"Information theoretic approaches and model averaging are increasing in popularity, but this approach can be difficult to apply to the realistic, complex models that typify many ecological and evolutionary analyses. This is especially true for those researchers without a formal background in information theory. Here, we highlight a number of practical obstacles to model averaging complex models. Although not meant to be an exhaustive review, we identify several important issues with tentative solutions where they exist (e.g. dealing with collinearity amongst predictors; how to compute model-averaged parameters) and highlight areas for future research where solutions are not clear (e.g. when to use random intercepts or slopes; which information criteria to use when random factors are involved). We also provide a worked example of a mixed model analysis of inbreeding depression in a wild population. By providing an overview of these issues, we hope that this approach will become more accessible to those investigating any process where multiple variables impact an evolutionary or ecological response.","container-title":"Journal of Evolutionary Biology","DOI":"10.1111/j.1420-9101.2010.02210.x","ISSN":"1420-9101","issue":"4","language":"en","license":"© 2011 The Authors. Journal of Evolutionary Biology © 2011 European Society For Evolutionary Biology","note":"_eprint: https://onlinelibrary.wiley.com/doi/pdf/10.1111/j.1420-9101.2010.02210.x","page":"699-711","source":"Wiley Online Library","title":"Multimodel inference in ecology and evolution: challenges and solutions","title-short":"Multimodel inference in ecology and evolution","volume":"24","author":[{"family":"Grueber","given":"C. E."},{"family":"Nakagawa","given":"S."},{"family":"Laws","given":"R. J."},{"family":"Jamieson","given":"I. G."}],"issued":{"date-parts":[["2011"]]}}},{"id":3041,"uris":["http://zotero.org/groups/4909891/items/KBBNFLEB"],"itemData":{"id":3041,"type":"article-journal","abstract":"Akaike’s information criterion (AIC) is increasingly being used in analyses in the field of ecology. This measure allows one to compare and rank multiple competing models and to estimate which of them best approximates the “true” process underlying the biological phenomenon under study. Behavioural ecologists have been slow to adopt this statistical tool, perhaps because of unfounded fears regarding the complexity of the technique. Here, we provide, using recent examples from the behavioural ecology literature, a simple introductory guide to AIC: what it is, how and when to apply it and what it achieves. We discuss multimodel inference using AIC—a procedure which should be used where no one model is strongly supported. Finally, we highlight a few of the pitfalls and problems that can be encountered by novice practitioners.","container-title":"Behavioral Ecology and Sociobiology","DOI":"10.1007/s00265-010-1037-6","ISSN":"0340-5443, 1432-0762","issue":"1","journalAbbreviation":"Behav Ecol Sociobiol","language":"en","license":"http://www.springer.com/tdm","page":"13-21","source":"DOI.org (Crossref)","title":"A brief guide to model selection, multimodel inference and model averaging in behavioural ecology using Akaike’s information criterion","volume":"65","author":[{"family":"Symonds","given":"Matthew R. E."},{"family":"Moussalli","given":"Adnan"}],"issued":{"date-parts":[["2011",1]]}}}],"schema":"https://github.com/citation-style-language/schema/raw/master/csl-citation.json"} </w:instrText>
      </w:r>
      <w:r w:rsidR="00456EFF">
        <w:fldChar w:fldCharType="separate"/>
      </w:r>
      <w:r w:rsidR="00F83671" w:rsidRPr="00F83671">
        <w:rPr>
          <w:vertAlign w:val="superscript"/>
        </w:rPr>
        <w:t>78–80</w:t>
      </w:r>
      <w:r w:rsidR="00456EFF">
        <w:fldChar w:fldCharType="end"/>
      </w:r>
      <w:r>
        <w:t xml:space="preserve">. When necessary for interpreting results, coefficients were back-calculated to either their original units or </w:t>
      </w:r>
      <w:proofErr w:type="spellStart"/>
      <w:r>
        <w:t>to</w:t>
      </w:r>
      <w:proofErr w:type="spellEnd"/>
      <w:r>
        <w:t xml:space="preserve"> percent-per-year change (i.e., when log-transformations had been performed).</w:t>
      </w:r>
    </w:p>
    <w:p w14:paraId="00000066" w14:textId="3D8CEF73" w:rsidR="0022022C" w:rsidRDefault="00FB35A1">
      <w:pPr>
        <w:spacing w:line="480" w:lineRule="auto"/>
        <w:ind w:firstLine="720"/>
      </w:pPr>
      <w:r>
        <w:t xml:space="preserve">We used linear mixed effects models to identify possible drivers of </w:t>
      </w:r>
      <w:proofErr w:type="spellStart"/>
      <w:r>
        <w:t>chl</w:t>
      </w:r>
      <w:proofErr w:type="spellEnd"/>
      <w:r>
        <w:t xml:space="preserve">-a and DO trends (i.e., slope was the model response) and averaged models with </w:t>
      </w:r>
      <w:proofErr w:type="spellStart"/>
      <w:r>
        <w:t>ΔAICc</w:t>
      </w:r>
      <w:proofErr w:type="spellEnd"/>
      <w:r>
        <w:t xml:space="preserve">&lt;4. Global models were constructed with the predictors described above plus a random intercept for reserve. </w:t>
      </w:r>
      <w:r>
        <w:t>Models were fit using Restricted Maximum Likelihood (REML) with the ‘</w:t>
      </w:r>
      <w:proofErr w:type="spellStart"/>
      <w:r>
        <w:t>lme</w:t>
      </w:r>
      <w:proofErr w:type="spellEnd"/>
      <w:r>
        <w:t xml:space="preserve">’ function of the R </w:t>
      </w:r>
      <w:proofErr w:type="spellStart"/>
      <w:r>
        <w:t>nlme</w:t>
      </w:r>
      <w:proofErr w:type="spellEnd"/>
      <w:r>
        <w:t xml:space="preserve"> package</w:t>
      </w:r>
      <w:r w:rsidR="00456EFF">
        <w:fldChar w:fldCharType="begin"/>
      </w:r>
      <w:r w:rsidR="00F83671">
        <w:instrText xml:space="preserve"> ADDIN ZOTERO_ITEM CSL_CITATION {"citationID":"hcHvPB2T","properties":{"formattedCitation":"\\super 81\\nosupersub{}","plainCitation":"81","noteIndex":0},"citationItems":[{"id":5392,"uris":["http://zotero.org/groups/4909891/items/3WK48LF7"],"itemData":{"id":5392,"type":"software","abstract":"Fit and compare Gaussian linear and nonlinear mixed-effects models.","license":"GPL-2 | GPL-3 [expanded from: GPL (≥ 2)]","source":"R-Packages","title":"nlme: Linear and Nonlinear Mixed Effects Models","title-short":"nlme","URL":"https://cran.r-project.org/web/packages/nlme/index.html","version":"3.1-168","author":[{"family":"Pinheiro","given":"José"},{"family":"Bates","given":"Douglas"},{"family":"DebRoy","given":"Saikat"},{"family":"Sarkar","given":"Deepayan"}],"accessed":{"date-parts":[["2025",5,22]]},"issued":{"date-parts":[["2025",3,31]]}}}],"schema":"https://github.com/citation-style-language/schema/raw/master/csl-citation.json"} </w:instrText>
      </w:r>
      <w:r w:rsidR="00456EFF">
        <w:fldChar w:fldCharType="separate"/>
      </w:r>
      <w:r w:rsidR="00F83671" w:rsidRPr="00F83671">
        <w:rPr>
          <w:vertAlign w:val="superscript"/>
        </w:rPr>
        <w:t>81</w:t>
      </w:r>
      <w:r w:rsidR="00456EFF">
        <w:fldChar w:fldCharType="end"/>
      </w:r>
      <w:r>
        <w:t xml:space="preserve"> (v. 3.1.160).</w:t>
      </w:r>
      <w:r>
        <w:t xml:space="preserve"> To determine whether the random effect (reserve) was necessary to include in our models, a simple linear model without a random effect was constructed via </w:t>
      </w:r>
      <w:proofErr w:type="spellStart"/>
      <w:r>
        <w:t>nlme</w:t>
      </w:r>
      <w:proofErr w:type="spellEnd"/>
      <w:r>
        <w:t>::</w:t>
      </w:r>
      <w:proofErr w:type="spellStart"/>
      <w:r>
        <w:t>gls</w:t>
      </w:r>
      <w:proofErr w:type="spellEnd"/>
      <w:r>
        <w:t>(), also using REML, which is required when using AIC to compare models with different random effect structures</w:t>
      </w:r>
      <w:r w:rsidR="00C67540">
        <w:fldChar w:fldCharType="begin"/>
      </w:r>
      <w:r w:rsidR="00F83671">
        <w:instrText xml:space="preserve"> ADDIN ZOTERO_ITEM CSL_CITATION {"citationID":"0JcU9IDM","properties":{"formattedCitation":"\\super 82\\nosupersub{}","plainCitation":"82","noteIndex":0},"citationItems":[{"id":"vU3IDlBW/tte3U9Ux","uris":["http://zotero.org/groups/4909891/items/383NLDGK"],"itemData":{"id":5396,"type":"article-journal","abstract":"1. While teaching statistics to ecologists, the lead authors of this paper have noticed common statistical problems. If a random sample of their work (including scientific papers) produced before doing these courses were selected, half would probably contain violations of the underlying assumptions of the statistical techniques employed. 2. Some violations have little impact on the results or ecological conclusions; yet others increase type I or type II errors, potentially resulting in wrong ecological conclusions. Most of these violations can be avoided by applying better data exploration. These problems are especially troublesome in applied ecology, where management and policy decisions are often at stake. 3. Here, we provide a protocol for data exploration; discuss current tools to detect outliers, heterogeneity of variance, collinearity, dependence of observations, problems with interactions, double zeros in multivariate analysis, zero inflation in generalized linear modelling, and the correct type of relationships between dependent and independent variables; and provide advice on how to address these problems when they arise. We also address misconceptions about normality, and provide advice on data transformations. 4. Data exploration avoids type I and type II errors, among other problems, thereby reducing the chance of making wrong ecological conclusions and poor recommendations. It is therefore essential for good quality management and policy based on statistical analyses.","container-title":"Methods in Ecology and Evolution","DOI":"10.1111/j.2041-210X.2009.00001.x","ISSN":"2041-210X","issue":"1","language":"en","license":"© 2009 The Authors. Journal compilation © 2009 British Ecological Society","note":"_eprint: https://onlinelibrary.wiley.com/doi/pdf/10.1111/j.2041-210X.2009.00001.x","page":"3-14","source":"Wiley Online Library","title":"A protocol for data exploration to avoid common statistical problems","volume":"1","author":[{"family":"Zuur","given":"Alain F."},{"family":"Ieno","given":"Elena N."},{"family":"Elphick","given":"Chris S."}],"issued":{"date-parts":[["2010"]]}}}],"schema":"https://github.com/citation-style-language/schema/raw/master/csl-citation.json"} </w:instrText>
      </w:r>
      <w:r w:rsidR="00C67540">
        <w:fldChar w:fldCharType="separate"/>
      </w:r>
      <w:r w:rsidR="00F83671" w:rsidRPr="00F83671">
        <w:rPr>
          <w:vertAlign w:val="superscript"/>
        </w:rPr>
        <w:t>82</w:t>
      </w:r>
      <w:r w:rsidR="00C67540">
        <w:fldChar w:fldCharType="end"/>
      </w:r>
      <w:r>
        <w:t>.</w:t>
      </w:r>
      <w:r>
        <w:t xml:space="preserve"> The models with and without a random effect were compared via </w:t>
      </w:r>
      <w:proofErr w:type="spellStart"/>
      <w:r>
        <w:t>AICc</w:t>
      </w:r>
      <w:proofErr w:type="spellEnd"/>
      <w:r>
        <w:t xml:space="preserve">, a modification of AIC that corrects for small sample size; when the model without the random effect was within 2 </w:t>
      </w:r>
      <w:proofErr w:type="spellStart"/>
      <w:r>
        <w:t>AICc</w:t>
      </w:r>
      <w:proofErr w:type="spellEnd"/>
      <w:r>
        <w:t xml:space="preserve"> of the model with it, the random effect was dropped from the global model (ultimately, a random effect was only present for the </w:t>
      </w:r>
      <w:proofErr w:type="spellStart"/>
      <w:r>
        <w:t>chl</w:t>
      </w:r>
      <w:proofErr w:type="spellEnd"/>
      <w:r>
        <w:t>-a model</w:t>
      </w:r>
      <w:r w:rsidR="00AA68FA">
        <w:fldChar w:fldCharType="begin"/>
      </w:r>
      <w:r w:rsidR="00784B66">
        <w:instrText xml:space="preserve"> ADDIN ZOTERO_ITEM CSL_CITATION {"citationID":"tLEmDss8","properties":{"formattedCitation":"\\super 77\\nosupersub{}","plainCitation":"77","noteIndex":0},"citationItems":[{"id":5318,"uris":["http://zotero.org/groups/4909891/items/52N6PVML"],"itemData":{"id":5318,"type":"article-journal","container-title":"The Journal of Wildlife Management","DOI":"10.2307/3803155","ISSN":"0022541X","issue":"3","journalAbbreviation":"The Journal of Wildlife Management","page":"912","source":"DOI.org (Crossref)","title":"Avoiding Pitfalls When Using Information-Theoretic Methods","volume":"66","author":[{"family":"Anderson","given":"David R."},{"family":"Burnham","given":"Kenneth P."}],"issued":{"date-parts":[["2002",7]]}}}],"schema":"https://github.com/citation-style-language/schema/raw/master/csl-citation.json"} </w:instrText>
      </w:r>
      <w:r w:rsidR="00AA68FA">
        <w:fldChar w:fldCharType="separate"/>
      </w:r>
      <w:r w:rsidR="00784B66" w:rsidRPr="00784B66">
        <w:rPr>
          <w:vertAlign w:val="superscript"/>
        </w:rPr>
        <w:t>77</w:t>
      </w:r>
      <w:r w:rsidR="00AA68FA">
        <w:fldChar w:fldCharType="end"/>
      </w:r>
      <w:r>
        <w:t>.</w:t>
      </w:r>
      <w:r>
        <w:t xml:space="preserve">When the random effect was required (e.g., </w:t>
      </w:r>
      <w:proofErr w:type="spellStart"/>
      <w:r>
        <w:t>chl</w:t>
      </w:r>
      <w:proofErr w:type="spellEnd"/>
      <w:r>
        <w:t>-a models), the global model was re-fit in ‘</w:t>
      </w:r>
      <w:proofErr w:type="spellStart"/>
      <w:r>
        <w:t>lme</w:t>
      </w:r>
      <w:proofErr w:type="spellEnd"/>
      <w:r>
        <w:t>’ using Maximum Likelihood (ML) for subsequent model selection. When the random effect was not required (e.g., DO trend models), global models were re-fit as simple linear models, using stats::</w:t>
      </w:r>
      <w:proofErr w:type="spellStart"/>
      <w:r>
        <w:t>lm</w:t>
      </w:r>
      <w:proofErr w:type="spellEnd"/>
      <w:r>
        <w:t>()</w:t>
      </w:r>
      <w:r w:rsidR="00C67540">
        <w:fldChar w:fldCharType="begin"/>
      </w:r>
      <w:r w:rsidR="00F83671">
        <w:instrText xml:space="preserve"> ADDIN ZOTERO_ITEM CSL_CITATION {"citationID":"WVvZvKCU","properties":{"formattedCitation":"\\super 71\\nosupersub{}","plainCitation":"71","noteIndex":0},"citationItems":[{"id":5347,"uris":["http://zotero.org/groups/4824880/items/CJAH8TKT"],"itemData":{"id":5347,"type":"software","event-place":"Vienna, Austria","publisher-place":"Vienna, Austria","title":"A Language and Environment for Statistical Computing_. R Foundation for   Statistical Computing","URL":"https://www.R-project.org/","version":"R version 4.4.2","author":[{"literal":"R Core Team"}],"issued":{"date-parts":[["2022"]]}}}],"schema":"https://github.com/citation-style-language/schema/raw/master/csl-citation.json"} </w:instrText>
      </w:r>
      <w:r w:rsidR="00C67540">
        <w:fldChar w:fldCharType="separate"/>
      </w:r>
      <w:r w:rsidR="00F83671" w:rsidRPr="00F83671">
        <w:rPr>
          <w:vertAlign w:val="superscript"/>
        </w:rPr>
        <w:t>71</w:t>
      </w:r>
      <w:r w:rsidR="00C67540">
        <w:fldChar w:fldCharType="end"/>
      </w:r>
      <w:r>
        <w:t>.</w:t>
      </w:r>
    </w:p>
    <w:p w14:paraId="35F1A4E4" w14:textId="77777777" w:rsidR="008D47BF" w:rsidRDefault="00FB35A1">
      <w:pPr>
        <w:spacing w:line="480" w:lineRule="auto"/>
        <w:ind w:firstLine="720"/>
      </w:pPr>
      <w:r>
        <w:t xml:space="preserve">All model selection, averaging, and variable importance calculations were performed using the R </w:t>
      </w:r>
      <w:proofErr w:type="spellStart"/>
      <w:r>
        <w:t>MuMIn</w:t>
      </w:r>
      <w:proofErr w:type="spellEnd"/>
      <w:r>
        <w:t xml:space="preserve"> package</w:t>
      </w:r>
      <w:r w:rsidR="00C67540">
        <w:fldChar w:fldCharType="begin"/>
      </w:r>
      <w:r w:rsidR="00F83671">
        <w:instrText xml:space="preserve"> ADDIN ZOTERO_ITEM CSL_CITATION {"citationID":"Y53XFvN9","properties":{"formattedCitation":"\\super 83\\nosupersub{}","plainCitation":"83","noteIndex":0},"citationItems":[{"id":5399,"uris":["http://zotero.org/groups/4909891/items/EL6857HY"],"itemData":{"id":5399,"type":"software","abstract":"Tools for model selection and model averaging with support for a wide range of statistical models. Automated model selection through subsets of the maximum model, with optional constraints for model inclusion. Averaging of model parameters and predictions based on model weights derived from information criteria (AICc and alike) or custom model weighting schemes.","license":"GPL-2","source":"R-Packages","title":"MuMIn: Multi-Model Inference","title-short":"MuMIn","URL":"https://cran.r-project.org/web/packages/MuMIn/index.html","version":"1.48.11","author":[{"family":"Bartoń","given":"Kamil"}],"accessed":{"date-parts":[["2025",5,22]]},"issued":{"date-parts":[["2025",4,1]]}}}],"schema":"https://github.com/citation-style-language/schema/raw/master/csl-citation.json"} </w:instrText>
      </w:r>
      <w:r w:rsidR="00C67540">
        <w:fldChar w:fldCharType="separate"/>
      </w:r>
      <w:r w:rsidR="00F83671" w:rsidRPr="00F83671">
        <w:rPr>
          <w:vertAlign w:val="superscript"/>
        </w:rPr>
        <w:t>83</w:t>
      </w:r>
      <w:r w:rsidR="00C67540">
        <w:fldChar w:fldCharType="end"/>
      </w:r>
      <w:r>
        <w:t xml:space="preserve"> (v. 1.47.5). All-subsets selection was conducted using the </w:t>
      </w:r>
      <w:proofErr w:type="gramStart"/>
      <w:r>
        <w:t>dredge(</w:t>
      </w:r>
      <w:proofErr w:type="gramEnd"/>
      <w:r>
        <w:t xml:space="preserve">) function. This resulted in 65,536 candidate models for predicted DO trends and 32,768 candidate models for predicting trends in </w:t>
      </w:r>
      <w:proofErr w:type="spellStart"/>
      <w:r>
        <w:t>chl</w:t>
      </w:r>
      <w:proofErr w:type="spellEnd"/>
      <w:r>
        <w:t>-a. Due to varying recommendations on AIC thresholds for top model sets</w:t>
      </w:r>
      <w:r w:rsidR="00C67540">
        <w:fldChar w:fldCharType="begin"/>
      </w:r>
      <w:r w:rsidR="00F83671">
        <w:instrText xml:space="preserve"> ADDIN ZOTERO_ITEM CSL_CITATION {"citationID":"dzpF5V96","properties":{"formattedCitation":"\\super 77,84,85\\nosupersub{}","plainCitation":"77,84,85","noteIndex":0},"citationItems":[{"id":5318,"uris":["http://zotero.org/groups/4909891/items/52N6PVML"],"itemData":{"id":5318,"type":"article-journal","container-title":"The Journal of Wildlife Management","DOI":"10.2307/3803155","ISSN":"0022541X","issue":"3","journalAbbreviation":"The Journal of Wildlife Management","page":"912","source":"DOI.org (Crossref)","title":"Avoiding Pitfalls When Using Information-Theoretic Methods","volume":"66","author":[{"family":"Anderson","given":"David R."},{"family":"Burnham","given":"Kenneth P."}],"issued":{"date-parts":[["2002",7]]}}},{"id":969,"uris":["http://zotero.org/groups/4669643/items/YZQLY8WN"],"itemData":{"id":969,"type":"article-journal","container-title":"Trends in Ecology &amp; Evolution","DOI":"10.1016/j.tree.2008.10.008","ISSN":"01695347","issue":"3","journalAbbreviation":"Trends in Ecology &amp; Evolution","language":"en","page":"127-135","source":"DOI.org (Crossref)","title":"Generalized linear mixed models: a practical guide for ecology and evolution","title-short":"Generalized linear mixed models","volume":"24","author":[{"family":"Bolker","given":"Benjamin M."},{"family":"Brooks","given":"Mollie E."},{"family":"Clark","given":"Connie J."},{"family":"Geange","given":"Shane W."},{"family":"Poulsen","given":"John R."},{"family":"Stevens","given":"M. Henry H."},{"family":"White","given":"Jada-Simone S."}],"issued":{"date-parts":[["2009",3]]}},"label":"page"},{"id":5404,"uris":["http://zotero.org/groups/4909891/items/CCCJCVXE"],"itemData":{"id":5404,"type":"article-journal","abstract":"1 The ability to identify key ecological processes is important when solving applied problems. Increasingly, ecologists are adopting Akaike's information criterion (AIC) as a metric to help them assess and select among multiple process-based ecological models. Surprisingly, however, it is still unclear how best to incorporate AIC into the selection process in order to address the trade-off between maximizing the probability of retaining the most parsimonious model while minimizing the number of models retained. 2 Ecological count data are often observed to be overdispersed with respect to best-fitting models. Overdispersion is problematic when performing an AIC analysis, as it can result in selection of overly complex models which can lead to poor ecological inference. This paper describes and illustrates two approaches that deal effectively with overdispersion. The first approach involves modelling the causes of overdispersion implicitly using compound probability distributions. The second approach ignores the causes of overdispersion and uses quasi-AIC (QAIC) as a metric for model parsimony. 3 Simulations and a novel method that identifies the most parsimonious model are used to demonstrate the utility of the two overdispersion approaches within the context of two ecological examples. The first example addresses binomial data obtained from a study of fish survival (as related to habitat structure) and the second example addresses Poisson data obtained from a study of flower visitation by nectarivores. 4 Applying either overdispersion approach reduces the chance of selecting overly complex models, and both approaches result in very similar ecological inference. In addition, inference can be made more reliable by incorporating model nesting into the selection process (i.e. identifying which models are special cases of others), as it reduces the number of models selected without significantly reducing the probability of retaining the most parsimonious models. 5 Synthesis and applications. When data are overdispersed, inference can be improved by either modelling the causes of overdispersion or applying QAIC as a metric for model parsimony. Inference can also be improved by adopting a model filtering procedure based on how models are nested. The general simulation approach presented in this paper for identifying the most parsimonious model, as defined by information theory, should help to improve our understanding of the reliability of model selection when using AIC, and help the development of better selection rules.","container-title":"Journal of Applied Ecology","DOI":"10.1111/j.1365-2664.2007.01377.x","ISSN":"1365-2664","issue":"1","language":"en","license":"© 2007 The Author","note":"_eprint: https://onlinelibrary.wiley.com/doi/pdf/10.1111/j.1365-2664.2007.01377.x","page":"218-227","source":"Wiley Online Library","title":"Dealing with overdispersed count data in applied ecology","volume":"45","author":[{"family":"Richards","given":"Shane A."}],"issued":{"date-parts":[["2008"]]}}}],"schema":"https://github.com/citation-style-language/schema/raw/master/csl-citation.json"} </w:instrText>
      </w:r>
      <w:r w:rsidR="00C67540">
        <w:fldChar w:fldCharType="separate"/>
      </w:r>
      <w:r w:rsidR="00F83671" w:rsidRPr="00F83671">
        <w:rPr>
          <w:vertAlign w:val="superscript"/>
        </w:rPr>
        <w:t>77,84,85</w:t>
      </w:r>
      <w:r w:rsidR="00C67540">
        <w:fldChar w:fldCharType="end"/>
      </w:r>
      <w:r>
        <w:t xml:space="preserve"> and based on the number of models that would be included using different thresholds</w:t>
      </w:r>
      <w:r w:rsidR="00345D56">
        <w:fldChar w:fldCharType="begin"/>
      </w:r>
      <w:r w:rsidR="00F83671">
        <w:instrText xml:space="preserve"> ADDIN ZOTERO_ITEM CSL_CITATION {"citationID":"cpBNY0Mf","properties":{"formattedCitation":"\\super 79\\nosupersub{}","plainCitation":"79","noteIndex":0},"citationItems":[{"id":5387,"uris":["http://zotero.org/groups/4909891/items/6MEZUQ8S"],"itemData":{"id":5387,"type":"article-journal","abstract":"Information theoretic approaches and model averaging are increasing in popularity, but this approach can be difficult to apply to the realistic, complex models that typify many ecological and evolutionary analyses. This is especially true for those researchers without a formal background in information theory. Here, we highlight a number of practical obstacles to model averaging complex models. Although not meant to be an exhaustive review, we identify several important issues with tentative solutions where they exist (e.g. dealing with collinearity amongst predictors; how to compute model-averaged parameters) and highlight areas for future research where solutions are not clear (e.g. when to use random intercepts or slopes; which information criteria to use when random factors are involved). We also provide a worked example of a mixed model analysis of inbreeding depression in a wild population. By providing an overview of these issues, we hope that this approach will become more accessible to those investigating any process where multiple variables impact an evolutionary or ecological response.","container-title":"Journal of Evolutionary Biology","DOI":"10.1111/j.1420-9101.2010.02210.x","ISSN":"1420-9101","issue":"4","language":"en","license":"© 2011 The Authors. Journal of Evolutionary Biology © 2011 European Society For Evolutionary Biology","note":"_eprint: https://onlinelibrary.wiley.com/doi/pdf/10.1111/j.1420-9101.2010.02210.x","page":"699-711","source":"Wiley Online Library","title":"Multimodel inference in ecology and evolution: challenges and solutions","title-short":"Multimodel inference in ecology and evolution","volume":"24","author":[{"family":"Grueber","given":"C. E."},{"family":"Nakagawa","given":"S."},{"family":"Laws","given":"R. J."},{"family":"Jamieson","given":"I. G."}],"issued":{"date-parts":[["2011"]]}}}],"schema":"https://github.com/citation-style-language/schema/raw/master/csl-citation.json"} </w:instrText>
      </w:r>
      <w:r w:rsidR="00345D56">
        <w:fldChar w:fldCharType="separate"/>
      </w:r>
      <w:r w:rsidR="00F83671" w:rsidRPr="00F83671">
        <w:rPr>
          <w:vertAlign w:val="superscript"/>
        </w:rPr>
        <w:t>79</w:t>
      </w:r>
      <w:r w:rsidR="00345D56">
        <w:fldChar w:fldCharType="end"/>
      </w:r>
      <w:r>
        <w:t xml:space="preserve">, top model sets were generated for each response based on </w:t>
      </w:r>
      <w:proofErr w:type="spellStart"/>
      <w:r>
        <w:t>ΔAICc</w:t>
      </w:r>
      <w:proofErr w:type="spellEnd"/>
      <w:r>
        <w:t xml:space="preserve"> for thresholds of 2, 4, and 6 </w:t>
      </w:r>
      <w:proofErr w:type="spellStart"/>
      <w:r>
        <w:t>AICc</w:t>
      </w:r>
      <w:proofErr w:type="spellEnd"/>
      <w:r>
        <w:t xml:space="preserve"> units. Results using </w:t>
      </w:r>
      <w:proofErr w:type="spellStart"/>
      <w:r>
        <w:t>ΔAICc</w:t>
      </w:r>
      <w:proofErr w:type="spellEnd"/>
      <w:r>
        <w:t xml:space="preserve">&lt;4 are presented here, as this cutoff was quantitatively similar to the thresholds of 2 and 6. Final standardized coefficients were generated by averaging the top model sets with </w:t>
      </w:r>
      <w:proofErr w:type="spellStart"/>
      <w:r>
        <w:t>model.avg</w:t>
      </w:r>
      <w:proofErr w:type="spellEnd"/>
      <w:r>
        <w:t>(), using the full-model method, which is appropriate for comparing relative effect sizes when there is high model uncertainty</w:t>
      </w:r>
      <w:r w:rsidR="00345D56">
        <w:fldChar w:fldCharType="begin"/>
      </w:r>
      <w:r w:rsidR="00F83671">
        <w:instrText xml:space="preserve"> ADDIN ZOTERO_ITEM CSL_CITATION {"citationID":"DzEKIS3K","properties":{"formattedCitation":"\\super 80\\nosupersub{}","plainCitation":"80","noteIndex":0},"citationItems":[{"id":3041,"uris":["http://zotero.org/groups/4909891/items/KBBNFLEB"],"itemData":{"id":3041,"type":"article-journal","abstract":"Akaike’s information criterion (AIC) is increasingly being used in analyses in the field of ecology. This measure allows one to compare and rank multiple competing models and to estimate which of them best approximates the “true” process underlying the biological phenomenon under study. Behavioural ecologists have been slow to adopt this statistical tool, perhaps because of unfounded fears regarding the complexity of the technique. Here, we provide, using recent examples from the behavioural ecology literature, a simple introductory guide to AIC: what it is, how and when to apply it and what it achieves. We discuss multimodel inference using AIC—a procedure which should be used where no one model is strongly supported. Finally, we highlight a few of the pitfalls and problems that can be encountered by novice practitioners.","container-title":"Behavioral Ecology and Sociobiology","DOI":"10.1007/s00265-010-1037-6","ISSN":"0340-5443, 1432-0762","issue":"1","journalAbbreviation":"Behav Ecol Sociobiol","language":"en","license":"http://www.springer.com/tdm","page":"13-21","source":"DOI.org (Crossref)","title":"A brief guide to model selection, multimodel inference and model averaging in behavioural ecology using Akaike’s information criterion","volume":"65","author":[{"family":"Symonds","given":"Matthew R. E."},{"family":"Moussalli","given":"Adnan"}],"issued":{"date-parts":[["2011",1]]}}}],"schema":"https://github.com/citation-style-language/schema/raw/master/csl-citation.json"} </w:instrText>
      </w:r>
      <w:r w:rsidR="00345D56">
        <w:fldChar w:fldCharType="separate"/>
      </w:r>
      <w:r w:rsidR="00F83671" w:rsidRPr="00F83671">
        <w:rPr>
          <w:vertAlign w:val="superscript"/>
        </w:rPr>
        <w:t>80</w:t>
      </w:r>
      <w:r w:rsidR="00345D56">
        <w:fldChar w:fldCharType="end"/>
      </w:r>
      <w:r>
        <w:t xml:space="preserve">. Variable importance was assessed partly by comparing standardized coefficients but also by using metrics calculated by the </w:t>
      </w:r>
      <w:proofErr w:type="spellStart"/>
      <w:proofErr w:type="gramStart"/>
      <w:r>
        <w:t>sw</w:t>
      </w:r>
      <w:proofErr w:type="spellEnd"/>
      <w:r>
        <w:t>(</w:t>
      </w:r>
      <w:proofErr w:type="gramEnd"/>
      <w:r>
        <w:t>) function. The sum of Akaike weights of models in which a predictor appears can be interpreted as the probability that the predictor is in the “best” model</w:t>
      </w:r>
      <w:r w:rsidR="00345D56">
        <w:fldChar w:fldCharType="begin"/>
      </w:r>
      <w:r w:rsidR="00F83671">
        <w:instrText xml:space="preserve"> ADDIN ZOTERO_ITEM CSL_CITATION {"citationID":"7M9kTBN1","properties":{"formattedCitation":"\\super 79,80\\nosupersub{}","plainCitation":"79,80","noteIndex":0},"citationItems":[{"id":5387,"uris":["http://zotero.org/groups/4909891/items/6MEZUQ8S"],"itemData":{"id":5387,"type":"article-journal","abstract":"Information theoretic approaches and model averaging are increasing in popularity, but this approach can be difficult to apply to the realistic, complex models that typify many ecological and evolutionary analyses. This is especially true for those researchers without a formal background in information theory. Here, we highlight a number of practical obstacles to model averaging complex models. Although not meant to be an exhaustive review, we identify several important issues with tentative solutions where they exist (e.g. dealing with collinearity amongst predictors; how to compute model-averaged parameters) and highlight areas for future research where solutions are not clear (e.g. when to use random intercepts or slopes; which information criteria to use when random factors are involved). We also provide a worked example of a mixed model analysis of inbreeding depression in a wild population. By providing an overview of these issues, we hope that this approach will become more accessible to those investigating any process where multiple variables impact an evolutionary or ecological response.","container-title":"Journal of Evolutionary Biology","DOI":"10.1111/j.1420-9101.2010.02210.x","ISSN":"1420-9101","issue":"4","language":"en","license":"© 2011 The Authors. Journal of Evolutionary Biology © 2011 European Society For Evolutionary Biology","note":"_eprint: https://onlinelibrary.wiley.com/doi/pdf/10.1111/j.1420-9101.2010.02210.x","page":"699-711","source":"Wiley Online Library","title":"Multimodel inference in ecology and evolution: challenges and solutions","title-short":"Multimodel inference in ecology and evolution","volume":"24","author":[{"family":"Grueber","given":"C. E."},{"family":"Nakagawa","given":"S."},{"family":"Laws","given":"R. J."},{"family":"Jamieson","given":"I. G."}],"issued":{"date-parts":[["2011"]]}}},{"id":3041,"uris":["http://zotero.org/groups/4909891/items/KBBNFLEB"],"itemData":{"id":3041,"type":"article-journal","abstract":"Akaike’s information criterion (AIC) is increasingly being used in analyses in the field of ecology. This measure allows one to compare and rank multiple competing models and to estimate which of them best approximates the “true” process underlying the biological phenomenon under study. Behavioural ecologists have been slow to adopt this statistical tool, perhaps because of unfounded fears regarding the complexity of the technique. Here, we provide, using recent examples from the behavioural ecology literature, a simple introductory guide to AIC: what it is, how and when to apply it and what it achieves. We discuss multimodel inference using AIC—a procedure which should be used where no one model is strongly supported. Finally, we highlight a few of the pitfalls and problems that can be encountered by novice practitioners.","container-title":"Behavioral Ecology and Sociobiology","DOI":"10.1007/s00265-010-1037-6","ISSN":"0340-5443, 1432-0762","issue":"1","journalAbbreviation":"Behav Ecol Sociobiol","language":"en","license":"http://www.springer.com/tdm","page":"13-21","source":"DOI.org (Crossref)","title":"A brief guide to model selection, multimodel inference and model averaging in behavioural ecology using Akaike’s information criterion","volume":"65","author":[{"family":"Symonds","given":"Matthew R. E."},{"family":"Moussalli","given":"Adnan"}],"issued":{"date-parts":[["2011",1]]}}}],"schema":"https://github.com/citation-style-language/schema/raw/master/csl-citation.json"} </w:instrText>
      </w:r>
      <w:r w:rsidR="00345D56">
        <w:fldChar w:fldCharType="separate"/>
      </w:r>
      <w:r w:rsidR="00F83671" w:rsidRPr="00F83671">
        <w:rPr>
          <w:vertAlign w:val="superscript"/>
        </w:rPr>
        <w:t>79,80</w:t>
      </w:r>
      <w:r w:rsidR="00345D56">
        <w:fldChar w:fldCharType="end"/>
      </w:r>
      <w:r>
        <w:t>. We also report how many models from the top set a predictor appeared in. Predictors that are included in highly weighted and/or a high number of models will have higher weights than those in few and/or low-weighted models. Graphics were generated using the ggplot2 package in R</w:t>
      </w:r>
      <w:r w:rsidR="00345D56">
        <w:fldChar w:fldCharType="begin"/>
      </w:r>
      <w:r w:rsidR="00F83671">
        <w:instrText xml:space="preserve"> ADDIN ZOTERO_ITEM CSL_CITATION {"citationID":"RYEyrCLf","properties":{"formattedCitation":"\\super 73\\nosupersub{}","plainCitation":"73","noteIndex":0},"citationItems":[{"id":4941,"uris":["http://zotero.org/groups/5885276/items/4TQL897I"],"itemData":{"id":4941,"type":"article-journal","abstract":"Wickham et al., (2019). Welcome to the Tidyverse. Journal of Open Source Software, 4(43), 1686, https://doi.org/10.21105/joss.01686","container-title":"Journal of Open Source Software","DOI":"10.21105/joss.01686","ISSN":"2475-9066","issue":"43","language":"en","page":"1686","source":"joss.theoj.org","title":"Welcome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11,21]]}}}],"schema":"https://github.com/citation-style-language/schema/raw/master/csl-citation.json"} </w:instrText>
      </w:r>
      <w:r w:rsidR="00345D56">
        <w:fldChar w:fldCharType="separate"/>
      </w:r>
      <w:r w:rsidR="00F83671" w:rsidRPr="00F83671">
        <w:rPr>
          <w:vertAlign w:val="superscript"/>
        </w:rPr>
        <w:t>73</w:t>
      </w:r>
      <w:r w:rsidR="00345D56">
        <w:fldChar w:fldCharType="end"/>
      </w:r>
      <w:r>
        <w:t>.</w:t>
      </w:r>
      <w:r>
        <w:br w:type="page"/>
      </w:r>
    </w:p>
    <w:p w14:paraId="124F9539" w14:textId="77777777" w:rsidR="008D47BF" w:rsidRDefault="00FB35A1">
      <w:pPr>
        <w:pStyle w:val="Heading3"/>
      </w:pPr>
      <w:r>
        <w:t>Data Availability</w:t>
      </w:r>
    </w:p>
    <w:p w14:paraId="121C6FBF" w14:textId="77777777" w:rsidR="008D47BF" w:rsidRDefault="00FB35A1">
      <w:pPr>
        <w:spacing w:before="240" w:after="240"/>
        <w:ind w:firstLine="720"/>
      </w:pPr>
      <w:r>
        <w:t>The SWMP data this study used are available to query and download from the National Estuarine Research Reserve System’s Centralized Data Management Office at</w:t>
      </w:r>
      <w:hyperlink r:id="rId21">
        <w:r w:rsidR="008D47BF">
          <w:t xml:space="preserve"> </w:t>
        </w:r>
      </w:hyperlink>
      <w:hyperlink r:id="rId22">
        <w:r w:rsidR="008D47BF">
          <w:rPr>
            <w:color w:val="1155CC"/>
            <w:u w:val="single"/>
          </w:rPr>
          <w:t>https://cdmo.baruch.sc.edu/</w:t>
        </w:r>
      </w:hyperlink>
      <w:r>
        <w:t xml:space="preserve">. All data specifically accessed and referenced that support the findings of this study are available from the corresponding author upon request (or </w:t>
      </w:r>
      <w:r>
        <w:t>at ________). All custom scripts for this study are available at_______.</w:t>
      </w:r>
    </w:p>
    <w:p w14:paraId="67F7A32A" w14:textId="77777777" w:rsidR="008D47BF" w:rsidRDefault="008D47BF"/>
    <w:p w14:paraId="223B659D" w14:textId="77777777" w:rsidR="008D47BF" w:rsidRDefault="00FB35A1">
      <w:pPr>
        <w:pStyle w:val="Heading3"/>
      </w:pPr>
      <w:commentRangeStart w:id="35"/>
      <w:commentRangeStart w:id="36"/>
      <w:commentRangeStart w:id="37"/>
      <w:commentRangeStart w:id="38"/>
      <w:commentRangeStart w:id="39"/>
      <w:commentRangeStart w:id="40"/>
      <w:r>
        <w:t>Code Availability</w:t>
      </w:r>
      <w:commentRangeEnd w:id="35"/>
      <w:commentRangeEnd w:id="39"/>
      <w:r>
        <w:commentReference w:id="35"/>
      </w:r>
      <w:commentRangeEnd w:id="36"/>
      <w:r>
        <w:commentReference w:id="36"/>
      </w:r>
      <w:commentRangeEnd w:id="37"/>
      <w:r>
        <w:commentReference w:id="37"/>
      </w:r>
      <w:commentRangeEnd w:id="38"/>
      <w:r>
        <w:commentReference w:id="38"/>
      </w:r>
      <w:commentRangeEnd w:id="40"/>
      <w:r>
        <w:commentReference w:id="40"/>
      </w:r>
      <w:r>
        <w:commentReference w:id="39"/>
      </w:r>
    </w:p>
    <w:p w14:paraId="5BB60C54" w14:textId="77777777" w:rsidR="008D47BF" w:rsidRDefault="008D47BF"/>
    <w:p w14:paraId="2C08EBDB" w14:textId="77777777" w:rsidR="008D47BF" w:rsidRDefault="008D47BF">
      <w:commentRangeStart w:id="41"/>
      <w:commentRangeStart w:id="42"/>
      <w:commentRangeStart w:id="43"/>
    </w:p>
    <w:p w14:paraId="6D4CF93D" w14:textId="77777777" w:rsidR="008D47BF" w:rsidRDefault="00FB35A1">
      <w:pPr>
        <w:pStyle w:val="Heading3"/>
        <w:rPr>
          <w:b w:val="0"/>
          <w:color w:val="FF0000"/>
        </w:rPr>
      </w:pPr>
      <w:r>
        <w:t xml:space="preserve">References (will be inserted using Zotero) </w:t>
      </w:r>
      <w:commentRangeEnd w:id="43"/>
      <w:r>
        <w:commentReference w:id="43"/>
      </w:r>
      <w:commentRangeEnd w:id="41"/>
      <w:r>
        <w:commentReference w:id="41"/>
      </w:r>
      <w:commentRangeEnd w:id="42"/>
      <w:r>
        <w:commentReference w:id="42"/>
      </w:r>
    </w:p>
    <w:p w14:paraId="3D029158" w14:textId="77777777" w:rsidR="00784B66" w:rsidRDefault="002821A9" w:rsidP="00784B66">
      <w:pPr>
        <w:pStyle w:val="Bibliography"/>
      </w:pPr>
      <w:r>
        <w:fldChar w:fldCharType="begin"/>
      </w:r>
      <w:r w:rsidR="00F83671">
        <w:instrText xml:space="preserve"> ADDIN ZOTERO_BIBL {"uncited":[],"omitted":[],"custom":[]} CSL_BIBLIOGRAPHY </w:instrText>
      </w:r>
      <w:r>
        <w:fldChar w:fldCharType="separate"/>
      </w:r>
      <w:r w:rsidR="00784B66">
        <w:t>1.</w:t>
      </w:r>
      <w:r w:rsidR="00784B66">
        <w:tab/>
        <w:t xml:space="preserve">Muller‐Karger, F. E. </w:t>
      </w:r>
      <w:r w:rsidR="00784B66">
        <w:rPr>
          <w:i/>
          <w:iCs/>
        </w:rPr>
        <w:t>et al.</w:t>
      </w:r>
      <w:r w:rsidR="00784B66">
        <w:t xml:space="preserve"> The importance of continental margins in the global carbon cycle. </w:t>
      </w:r>
      <w:proofErr w:type="spellStart"/>
      <w:r w:rsidR="00784B66">
        <w:rPr>
          <w:i/>
          <w:iCs/>
        </w:rPr>
        <w:t>Geophys</w:t>
      </w:r>
      <w:proofErr w:type="spellEnd"/>
      <w:r w:rsidR="00784B66">
        <w:rPr>
          <w:i/>
          <w:iCs/>
        </w:rPr>
        <w:t>. Res. Lett.</w:t>
      </w:r>
      <w:r w:rsidR="00784B66">
        <w:t xml:space="preserve"> </w:t>
      </w:r>
      <w:r w:rsidR="00784B66">
        <w:rPr>
          <w:b/>
          <w:bCs/>
        </w:rPr>
        <w:t>32</w:t>
      </w:r>
      <w:r w:rsidR="00784B66">
        <w:t>, 2004GL021346 (2005).</w:t>
      </w:r>
    </w:p>
    <w:p w14:paraId="268EC44C" w14:textId="77777777" w:rsidR="00784B66" w:rsidRDefault="00784B66" w:rsidP="00784B66">
      <w:pPr>
        <w:pStyle w:val="Bibliography"/>
      </w:pPr>
      <w:r>
        <w:t>2.</w:t>
      </w:r>
      <w:r>
        <w:tab/>
      </w:r>
      <w:proofErr w:type="spellStart"/>
      <w:r>
        <w:t>Cloern</w:t>
      </w:r>
      <w:proofErr w:type="spellEnd"/>
      <w:r>
        <w:t xml:space="preserve">, J. E., Foster, S. Q. &amp; Kleckner, A. E. Phytoplankton primary production in the world’s estuarine-coastal ecosystems. </w:t>
      </w:r>
      <w:proofErr w:type="spellStart"/>
      <w:r>
        <w:rPr>
          <w:i/>
          <w:iCs/>
        </w:rPr>
        <w:t>Biogeosciences</w:t>
      </w:r>
      <w:proofErr w:type="spellEnd"/>
      <w:r>
        <w:t xml:space="preserve"> </w:t>
      </w:r>
      <w:r>
        <w:rPr>
          <w:b/>
          <w:bCs/>
        </w:rPr>
        <w:t>11</w:t>
      </w:r>
      <w:r>
        <w:t>, 2477–2501 (2014).</w:t>
      </w:r>
    </w:p>
    <w:p w14:paraId="4E0D5D98" w14:textId="77777777" w:rsidR="00784B66" w:rsidRDefault="00784B66" w:rsidP="00784B66">
      <w:pPr>
        <w:pStyle w:val="Bibliography"/>
      </w:pPr>
      <w:r>
        <w:t>3.</w:t>
      </w:r>
      <w:r>
        <w:tab/>
        <w:t xml:space="preserve">Sheaves, M., Baker, R., </w:t>
      </w:r>
      <w:proofErr w:type="spellStart"/>
      <w:r>
        <w:t>Nagelkerken</w:t>
      </w:r>
      <w:proofErr w:type="spellEnd"/>
      <w:r>
        <w:t xml:space="preserve">, I. &amp; Connolly, R. M. True Value of Estuarine and Coastal Nurseries for Fish: Incorporating Complexity and Dynamics. </w:t>
      </w:r>
      <w:r>
        <w:rPr>
          <w:i/>
          <w:iCs/>
        </w:rPr>
        <w:t>Estuaries Coasts</w:t>
      </w:r>
      <w:r>
        <w:t xml:space="preserve"> </w:t>
      </w:r>
      <w:r>
        <w:rPr>
          <w:b/>
          <w:bCs/>
        </w:rPr>
        <w:t>38</w:t>
      </w:r>
      <w:r>
        <w:t>, 401–414 (2015).</w:t>
      </w:r>
    </w:p>
    <w:p w14:paraId="71CC5CB8" w14:textId="77777777" w:rsidR="00784B66" w:rsidRDefault="00784B66" w:rsidP="00784B66">
      <w:pPr>
        <w:pStyle w:val="Bibliography"/>
      </w:pPr>
      <w:r>
        <w:t>4.</w:t>
      </w:r>
      <w:r>
        <w:tab/>
        <w:t xml:space="preserve">Barbier, E. B. </w:t>
      </w:r>
      <w:r>
        <w:rPr>
          <w:i/>
          <w:iCs/>
        </w:rPr>
        <w:t>et al.</w:t>
      </w:r>
      <w:r>
        <w:t xml:space="preserve"> The value of estuarine and coastal ecosystem services. </w:t>
      </w:r>
      <w:r>
        <w:rPr>
          <w:i/>
          <w:iCs/>
        </w:rPr>
        <w:t xml:space="preserve">Ecol. </w:t>
      </w:r>
      <w:proofErr w:type="spellStart"/>
      <w:r>
        <w:rPr>
          <w:i/>
          <w:iCs/>
        </w:rPr>
        <w:t>Monogr</w:t>
      </w:r>
      <w:proofErr w:type="spellEnd"/>
      <w:r>
        <w:rPr>
          <w:i/>
          <w:iCs/>
        </w:rPr>
        <w:t>.</w:t>
      </w:r>
      <w:r>
        <w:t xml:space="preserve"> </w:t>
      </w:r>
      <w:r>
        <w:rPr>
          <w:b/>
          <w:bCs/>
        </w:rPr>
        <w:t>81</w:t>
      </w:r>
      <w:r>
        <w:t>, 169–193 (2011).</w:t>
      </w:r>
    </w:p>
    <w:p w14:paraId="480DEA24" w14:textId="77777777" w:rsidR="00784B66" w:rsidRDefault="00784B66" w:rsidP="00784B66">
      <w:pPr>
        <w:pStyle w:val="Bibliography"/>
      </w:pPr>
      <w:r>
        <w:t>5.</w:t>
      </w:r>
      <w:r>
        <w:tab/>
        <w:t xml:space="preserve">Kennish, M. J. NERRS Research and Monitoring Initiatives. </w:t>
      </w:r>
      <w:r>
        <w:rPr>
          <w:i/>
          <w:iCs/>
        </w:rPr>
        <w:t>J. Coast. Res.</w:t>
      </w:r>
      <w:r>
        <w:t xml:space="preserve"> </w:t>
      </w:r>
      <w:r>
        <w:rPr>
          <w:b/>
          <w:bCs/>
        </w:rPr>
        <w:t>10045</w:t>
      </w:r>
      <w:r>
        <w:t>, 1–8 (2004).</w:t>
      </w:r>
    </w:p>
    <w:p w14:paraId="58DC451D" w14:textId="77777777" w:rsidR="00784B66" w:rsidRDefault="00784B66" w:rsidP="00784B66">
      <w:pPr>
        <w:pStyle w:val="Bibliography"/>
      </w:pPr>
      <w:r>
        <w:t>6.</w:t>
      </w:r>
      <w:r>
        <w:tab/>
        <w:t xml:space="preserve">Howarth, R. </w:t>
      </w:r>
      <w:r>
        <w:rPr>
          <w:i/>
          <w:iCs/>
        </w:rPr>
        <w:t>et al.</w:t>
      </w:r>
      <w:r>
        <w:t xml:space="preserve"> Coupled biogeochemical cycles: eutrophication and hypoxia in temperate estuaries and coastal marine ecosystems. </w:t>
      </w:r>
      <w:r>
        <w:rPr>
          <w:i/>
          <w:iCs/>
        </w:rPr>
        <w:t>Front. Ecol. Environ.</w:t>
      </w:r>
      <w:r>
        <w:t xml:space="preserve"> </w:t>
      </w:r>
      <w:r>
        <w:rPr>
          <w:b/>
          <w:bCs/>
        </w:rPr>
        <w:t>9</w:t>
      </w:r>
      <w:r>
        <w:t>, 18–26 (2011).</w:t>
      </w:r>
    </w:p>
    <w:p w14:paraId="155441CE" w14:textId="77777777" w:rsidR="00784B66" w:rsidRDefault="00784B66" w:rsidP="00784B66">
      <w:pPr>
        <w:pStyle w:val="Bibliography"/>
      </w:pPr>
      <w:r>
        <w:t>7.</w:t>
      </w:r>
      <w:r>
        <w:tab/>
        <w:t xml:space="preserve">Elliott, M., Day, J. W., Ramachandran, R. &amp; Wolanski, E. Chapter 1 - A Synthesis: What Is the Future for Coasts, Estuaries, Deltas and Other Transitional Habitats in 2050 and </w:t>
      </w:r>
      <w:proofErr w:type="gramStart"/>
      <w:r>
        <w:t>Beyond</w:t>
      </w:r>
      <w:proofErr w:type="gramEnd"/>
      <w:r>
        <w:t xml:space="preserve">? in </w:t>
      </w:r>
      <w:r>
        <w:rPr>
          <w:i/>
          <w:iCs/>
        </w:rPr>
        <w:t>Coasts and Estuaries</w:t>
      </w:r>
      <w:r>
        <w:t xml:space="preserve"> (eds. Wolanski, E., Day, J. W., Elliott, M. &amp; Ramachandran, R.) 1–28 (Elsevier, 2019). doi:10.1016/B978-0-12-814003-1.00001-0.</w:t>
      </w:r>
    </w:p>
    <w:p w14:paraId="5C6D2E43" w14:textId="77777777" w:rsidR="00784B66" w:rsidRDefault="00784B66" w:rsidP="00784B66">
      <w:pPr>
        <w:pStyle w:val="Bibliography"/>
      </w:pPr>
      <w:r>
        <w:t>8.</w:t>
      </w:r>
      <w:r>
        <w:tab/>
        <w:t xml:space="preserve">Baker, R. </w:t>
      </w:r>
      <w:r>
        <w:rPr>
          <w:i/>
          <w:iCs/>
        </w:rPr>
        <w:t>et al.</w:t>
      </w:r>
      <w:r>
        <w:t xml:space="preserve"> Fisheries rely on threatened salt marshes. </w:t>
      </w:r>
      <w:r>
        <w:rPr>
          <w:i/>
          <w:iCs/>
        </w:rPr>
        <w:t>Science</w:t>
      </w:r>
      <w:r>
        <w:t xml:space="preserve"> </w:t>
      </w:r>
      <w:r>
        <w:rPr>
          <w:b/>
          <w:bCs/>
        </w:rPr>
        <w:t>370</w:t>
      </w:r>
      <w:r>
        <w:t>, 670–671 (2020).</w:t>
      </w:r>
    </w:p>
    <w:p w14:paraId="6394A38B" w14:textId="77777777" w:rsidR="00784B66" w:rsidRDefault="00784B66" w:rsidP="00784B66">
      <w:pPr>
        <w:pStyle w:val="Bibliography"/>
      </w:pPr>
      <w:r>
        <w:t>9.</w:t>
      </w:r>
      <w:r>
        <w:tab/>
      </w:r>
      <w:proofErr w:type="spellStart"/>
      <w:r>
        <w:t>Cloern</w:t>
      </w:r>
      <w:proofErr w:type="spellEnd"/>
      <w:r>
        <w:t xml:space="preserve">, J. E. Our evolving conceptual model of the coastal eutrophication problem. </w:t>
      </w:r>
      <w:r>
        <w:rPr>
          <w:i/>
          <w:iCs/>
        </w:rPr>
        <w:t>Mar. Ecol. Prog. Ser.</w:t>
      </w:r>
      <w:r>
        <w:t xml:space="preserve"> </w:t>
      </w:r>
      <w:r>
        <w:rPr>
          <w:b/>
          <w:bCs/>
        </w:rPr>
        <w:t>210</w:t>
      </w:r>
      <w:r>
        <w:t>, 223–253 (2001).</w:t>
      </w:r>
    </w:p>
    <w:p w14:paraId="5852F837" w14:textId="77777777" w:rsidR="00784B66" w:rsidRDefault="00784B66" w:rsidP="00784B66">
      <w:pPr>
        <w:pStyle w:val="Bibliography"/>
      </w:pPr>
      <w:r>
        <w:t>10.</w:t>
      </w:r>
      <w:r>
        <w:tab/>
        <w:t xml:space="preserve">Rabalais, N. N., Turner, R. E., Díaz, R. J. &amp; </w:t>
      </w:r>
      <w:proofErr w:type="spellStart"/>
      <w:r>
        <w:t>Justić</w:t>
      </w:r>
      <w:proofErr w:type="spellEnd"/>
      <w:r>
        <w:t xml:space="preserve">, D. Global change and eutrophication of coastal waters. </w:t>
      </w:r>
      <w:r>
        <w:rPr>
          <w:i/>
          <w:iCs/>
        </w:rPr>
        <w:t>ICES J. Mar. Sci.</w:t>
      </w:r>
      <w:r>
        <w:t xml:space="preserve"> </w:t>
      </w:r>
      <w:r>
        <w:rPr>
          <w:b/>
          <w:bCs/>
        </w:rPr>
        <w:t>66</w:t>
      </w:r>
      <w:r>
        <w:t>, 1528–1537 (2009).</w:t>
      </w:r>
    </w:p>
    <w:p w14:paraId="02094554" w14:textId="77777777" w:rsidR="00784B66" w:rsidRDefault="00784B66" w:rsidP="00784B66">
      <w:pPr>
        <w:pStyle w:val="Bibliography"/>
      </w:pPr>
      <w:r>
        <w:t>11.</w:t>
      </w:r>
      <w:r>
        <w:tab/>
        <w:t xml:space="preserve">Dai, Y. </w:t>
      </w:r>
      <w:r>
        <w:rPr>
          <w:i/>
          <w:iCs/>
        </w:rPr>
        <w:t>et al.</w:t>
      </w:r>
      <w:r>
        <w:t xml:space="preserve"> Coastal phytoplankton blooms expand and intensify in the 21st century. </w:t>
      </w:r>
      <w:r>
        <w:rPr>
          <w:i/>
          <w:iCs/>
        </w:rPr>
        <w:t>NATURE</w:t>
      </w:r>
      <w:r>
        <w:t xml:space="preserve"> </w:t>
      </w:r>
      <w:r>
        <w:rPr>
          <w:b/>
          <w:bCs/>
        </w:rPr>
        <w:t>615</w:t>
      </w:r>
      <w:r>
        <w:t>, 280-+ (2023).</w:t>
      </w:r>
    </w:p>
    <w:p w14:paraId="38B557D8" w14:textId="77777777" w:rsidR="00784B66" w:rsidRDefault="00784B66" w:rsidP="00784B66">
      <w:pPr>
        <w:pStyle w:val="Bibliography"/>
      </w:pPr>
      <w:r>
        <w:t>12.</w:t>
      </w:r>
      <w:r>
        <w:tab/>
        <w:t xml:space="preserve">Jeppesen, R. </w:t>
      </w:r>
      <w:r>
        <w:rPr>
          <w:i/>
          <w:iCs/>
        </w:rPr>
        <w:t>et al.</w:t>
      </w:r>
      <w:r>
        <w:t xml:space="preserve"> Effects of Hypoxia on Fish Survival and Oyster Growth in a Highly Eutrophic Estuary. </w:t>
      </w:r>
      <w:r>
        <w:rPr>
          <w:i/>
          <w:iCs/>
        </w:rPr>
        <w:t>Estuaries Coasts</w:t>
      </w:r>
      <w:r>
        <w:t xml:space="preserve"> </w:t>
      </w:r>
      <w:r>
        <w:rPr>
          <w:b/>
          <w:bCs/>
        </w:rPr>
        <w:t>41</w:t>
      </w:r>
      <w:r>
        <w:t>, 89–98 (2018).</w:t>
      </w:r>
    </w:p>
    <w:p w14:paraId="1FF7D962" w14:textId="77777777" w:rsidR="00784B66" w:rsidRDefault="00784B66" w:rsidP="00784B66">
      <w:pPr>
        <w:pStyle w:val="Bibliography"/>
      </w:pPr>
      <w:r>
        <w:t>13.</w:t>
      </w:r>
      <w:r>
        <w:tab/>
        <w:t xml:space="preserve">Seitz, R. D., Dauer, D. M., </w:t>
      </w:r>
      <w:proofErr w:type="spellStart"/>
      <w:r>
        <w:t>Llansó</w:t>
      </w:r>
      <w:proofErr w:type="spellEnd"/>
      <w:r>
        <w:t xml:space="preserve">, R. J. &amp; Long, W. C. Broad-scale effects of hypoxia on benthic community structure in Chesapeake Bay, USA. </w:t>
      </w:r>
      <w:r>
        <w:rPr>
          <w:i/>
          <w:iCs/>
        </w:rPr>
        <w:t>J. Exp. Mar. Biol. Ecol.</w:t>
      </w:r>
      <w:r>
        <w:t xml:space="preserve"> </w:t>
      </w:r>
      <w:r>
        <w:rPr>
          <w:b/>
          <w:bCs/>
        </w:rPr>
        <w:t>381</w:t>
      </w:r>
      <w:r>
        <w:t>, S4–S12 (2009).</w:t>
      </w:r>
    </w:p>
    <w:p w14:paraId="025B3BE7" w14:textId="77777777" w:rsidR="00784B66" w:rsidRDefault="00784B66" w:rsidP="00784B66">
      <w:pPr>
        <w:pStyle w:val="Bibliography"/>
      </w:pPr>
      <w:r>
        <w:t>14.</w:t>
      </w:r>
      <w:r>
        <w:tab/>
        <w:t xml:space="preserve">Lapointe, B. E., Herren, L. W., Brewton, R. A. &amp; Alderman, P. K. Nutrient over-enrichment and light limitation of seagrass communities in the Indian River Lagoon, an urbanized subtropical estuary. </w:t>
      </w:r>
      <w:r>
        <w:rPr>
          <w:i/>
          <w:iCs/>
        </w:rPr>
        <w:t>Sci. Total Environ.</w:t>
      </w:r>
      <w:r>
        <w:t xml:space="preserve"> </w:t>
      </w:r>
      <w:r>
        <w:rPr>
          <w:b/>
          <w:bCs/>
        </w:rPr>
        <w:t>699</w:t>
      </w:r>
      <w:r>
        <w:t>, 134068 (2020).</w:t>
      </w:r>
    </w:p>
    <w:p w14:paraId="0115C259" w14:textId="77777777" w:rsidR="00784B66" w:rsidRDefault="00784B66" w:rsidP="00784B66">
      <w:pPr>
        <w:pStyle w:val="Bibliography"/>
      </w:pPr>
      <w:r>
        <w:t>15.</w:t>
      </w:r>
      <w:r>
        <w:tab/>
        <w:t xml:space="preserve">Allen, A. C., Beck, C. A., </w:t>
      </w:r>
      <w:proofErr w:type="spellStart"/>
      <w:r>
        <w:t>Sattelberger</w:t>
      </w:r>
      <w:proofErr w:type="spellEnd"/>
      <w:r>
        <w:t>, D. C. &amp; Kiszka, J. J. Evidence of a dietary shift by the Florida manatee (</w:t>
      </w:r>
      <w:r>
        <w:rPr>
          <w:i/>
          <w:iCs/>
        </w:rPr>
        <w:t xml:space="preserve">Trichechus manatus </w:t>
      </w:r>
      <w:proofErr w:type="spellStart"/>
      <w:r>
        <w:rPr>
          <w:i/>
          <w:iCs/>
        </w:rPr>
        <w:t>latirostris</w:t>
      </w:r>
      <w:proofErr w:type="spellEnd"/>
      <w:r>
        <w:t xml:space="preserve">) in the Indian River Lagoon inferred from stomach content analyses. </w:t>
      </w:r>
      <w:proofErr w:type="spellStart"/>
      <w:r>
        <w:rPr>
          <w:i/>
          <w:iCs/>
        </w:rPr>
        <w:t>Estuar</w:t>
      </w:r>
      <w:proofErr w:type="spellEnd"/>
      <w:r>
        <w:rPr>
          <w:i/>
          <w:iCs/>
        </w:rPr>
        <w:t>. Coast. Shelf Sci.</w:t>
      </w:r>
      <w:r>
        <w:t xml:space="preserve"> </w:t>
      </w:r>
      <w:r>
        <w:rPr>
          <w:b/>
          <w:bCs/>
        </w:rPr>
        <w:t>268</w:t>
      </w:r>
      <w:r>
        <w:t>, 107788 (2022).</w:t>
      </w:r>
    </w:p>
    <w:p w14:paraId="3ACD7101" w14:textId="77777777" w:rsidR="00784B66" w:rsidRDefault="00784B66" w:rsidP="00784B66">
      <w:pPr>
        <w:pStyle w:val="Bibliography"/>
      </w:pPr>
      <w:r>
        <w:t>16.</w:t>
      </w:r>
      <w:r>
        <w:tab/>
        <w:t xml:space="preserve">Davidson, K. </w:t>
      </w:r>
      <w:r>
        <w:rPr>
          <w:i/>
          <w:iCs/>
        </w:rPr>
        <w:t>et al.</w:t>
      </w:r>
      <w:r>
        <w:t xml:space="preserve"> Anthropogenic nutrients and harmful algae in coastal waters. </w:t>
      </w:r>
      <w:r>
        <w:rPr>
          <w:i/>
          <w:iCs/>
        </w:rPr>
        <w:t>J. Environ. Manage.</w:t>
      </w:r>
      <w:r>
        <w:t xml:space="preserve"> </w:t>
      </w:r>
      <w:r>
        <w:rPr>
          <w:b/>
          <w:bCs/>
        </w:rPr>
        <w:t>146</w:t>
      </w:r>
      <w:r>
        <w:t>, 206–216 (2014).</w:t>
      </w:r>
    </w:p>
    <w:p w14:paraId="76750553" w14:textId="77777777" w:rsidR="00784B66" w:rsidRDefault="00784B66" w:rsidP="00784B66">
      <w:pPr>
        <w:pStyle w:val="Bibliography"/>
      </w:pPr>
      <w:r>
        <w:t>17.</w:t>
      </w:r>
      <w:r>
        <w:tab/>
        <w:t xml:space="preserve">Allen, D. M., Ogburn-Matthews, V., Buck, T. &amp; Smith, E. M. </w:t>
      </w:r>
      <w:proofErr w:type="spellStart"/>
      <w:r>
        <w:t>Mesozooplankton</w:t>
      </w:r>
      <w:proofErr w:type="spellEnd"/>
      <w:r>
        <w:t xml:space="preserve"> Responses to Climate Change and Variability in a Southeastern U.S. Estuary (1981–2003). </w:t>
      </w:r>
      <w:r>
        <w:rPr>
          <w:i/>
          <w:iCs/>
        </w:rPr>
        <w:t>J. Coast. Res.</w:t>
      </w:r>
      <w:r>
        <w:t xml:space="preserve"> </w:t>
      </w:r>
      <w:r>
        <w:rPr>
          <w:b/>
          <w:bCs/>
        </w:rPr>
        <w:t>2008</w:t>
      </w:r>
      <w:r>
        <w:t>, 95–110 (2008).</w:t>
      </w:r>
    </w:p>
    <w:p w14:paraId="025A49AD" w14:textId="77777777" w:rsidR="00784B66" w:rsidRDefault="00784B66" w:rsidP="00784B66">
      <w:pPr>
        <w:pStyle w:val="Bibliography"/>
      </w:pPr>
      <w:r>
        <w:t>18.</w:t>
      </w:r>
      <w:r>
        <w:tab/>
      </w:r>
      <w:proofErr w:type="spellStart"/>
      <w:r>
        <w:t>Scanes</w:t>
      </w:r>
      <w:proofErr w:type="spellEnd"/>
      <w:r>
        <w:t xml:space="preserve">, E., </w:t>
      </w:r>
      <w:proofErr w:type="spellStart"/>
      <w:r>
        <w:t>Scanes</w:t>
      </w:r>
      <w:proofErr w:type="spellEnd"/>
      <w:r>
        <w:t xml:space="preserve">, P. R. &amp; Ross, P. M. Climate change rapidly warms and acidifies Australian estuaries. </w:t>
      </w:r>
      <w:r>
        <w:rPr>
          <w:i/>
          <w:iCs/>
        </w:rPr>
        <w:t>Nat. Commun.</w:t>
      </w:r>
      <w:r>
        <w:t xml:space="preserve"> </w:t>
      </w:r>
      <w:r>
        <w:rPr>
          <w:b/>
          <w:bCs/>
        </w:rPr>
        <w:t>11</w:t>
      </w:r>
      <w:r>
        <w:t>, 1803 (2020).</w:t>
      </w:r>
    </w:p>
    <w:p w14:paraId="5CC92386" w14:textId="77777777" w:rsidR="00784B66" w:rsidRDefault="00784B66" w:rsidP="00784B66">
      <w:pPr>
        <w:pStyle w:val="Bibliography"/>
      </w:pPr>
      <w:r>
        <w:t>19.</w:t>
      </w:r>
      <w:r>
        <w:tab/>
        <w:t xml:space="preserve">Beck, M., Cressman, K., Griffin, C. &amp; Caffrey, J. Water Quality Trends Following Anomalous Phosphorus Inputs to Grand Bay, Mississippi, USA. </w:t>
      </w:r>
      <w:r>
        <w:rPr>
          <w:i/>
          <w:iCs/>
        </w:rPr>
        <w:t xml:space="preserve">Gulf </w:t>
      </w:r>
      <w:proofErr w:type="spellStart"/>
      <w:r>
        <w:rPr>
          <w:i/>
          <w:iCs/>
        </w:rPr>
        <w:t>Caribb</w:t>
      </w:r>
      <w:proofErr w:type="spellEnd"/>
      <w:r>
        <w:rPr>
          <w:i/>
          <w:iCs/>
        </w:rPr>
        <w:t>. Res.</w:t>
      </w:r>
      <w:r>
        <w:t xml:space="preserve"> </w:t>
      </w:r>
      <w:r>
        <w:rPr>
          <w:b/>
          <w:bCs/>
        </w:rPr>
        <w:t>29</w:t>
      </w:r>
      <w:r>
        <w:t>, 1–14 (2018).</w:t>
      </w:r>
    </w:p>
    <w:p w14:paraId="2B64B5EF" w14:textId="77777777" w:rsidR="00784B66" w:rsidRDefault="00784B66" w:rsidP="00784B66">
      <w:pPr>
        <w:pStyle w:val="Bibliography"/>
      </w:pPr>
      <w:r>
        <w:t>20.</w:t>
      </w:r>
      <w:r>
        <w:tab/>
        <w:t xml:space="preserve">Stroud, C. M., Caputo, C. E., Poirrier, M. A., Reynolds, L. A. &amp; </w:t>
      </w:r>
      <w:proofErr w:type="spellStart"/>
      <w:r>
        <w:t>Ringelman</w:t>
      </w:r>
      <w:proofErr w:type="spellEnd"/>
      <w:r>
        <w:t xml:space="preserve">, K. M. Bluebills and bayou bivalves: Hurricane-driven trophic cascades affect wintering abundance of Lesser Scaup in Louisiana. </w:t>
      </w:r>
      <w:r>
        <w:rPr>
          <w:i/>
          <w:iCs/>
        </w:rPr>
        <w:t>Ecosphere</w:t>
      </w:r>
      <w:r>
        <w:t xml:space="preserve"> </w:t>
      </w:r>
      <w:r>
        <w:rPr>
          <w:b/>
          <w:bCs/>
        </w:rPr>
        <w:t>10</w:t>
      </w:r>
      <w:r>
        <w:t>, e02829 (2019).</w:t>
      </w:r>
    </w:p>
    <w:p w14:paraId="51A44BAB" w14:textId="77777777" w:rsidR="00784B66" w:rsidRDefault="00784B66" w:rsidP="00784B66">
      <w:pPr>
        <w:pStyle w:val="Bibliography"/>
      </w:pPr>
      <w:r>
        <w:t>21.</w:t>
      </w:r>
      <w:r>
        <w:tab/>
        <w:t xml:space="preserve">Freeman, L. A. </w:t>
      </w:r>
      <w:r>
        <w:rPr>
          <w:i/>
          <w:iCs/>
        </w:rPr>
        <w:t>et al.</w:t>
      </w:r>
      <w:r>
        <w:t xml:space="preserve"> Impacts of urbanization and development on estuarine ecosystems and water quality. </w:t>
      </w:r>
      <w:r>
        <w:rPr>
          <w:i/>
          <w:iCs/>
        </w:rPr>
        <w:t>Estuaries Coasts</w:t>
      </w:r>
      <w:r>
        <w:t xml:space="preserve"> </w:t>
      </w:r>
      <w:r>
        <w:rPr>
          <w:b/>
          <w:bCs/>
        </w:rPr>
        <w:t>42</w:t>
      </w:r>
      <w:r>
        <w:t>, 1821–1838 (2019).</w:t>
      </w:r>
    </w:p>
    <w:p w14:paraId="26F7C1A7" w14:textId="77777777" w:rsidR="00784B66" w:rsidRDefault="00784B66" w:rsidP="00784B66">
      <w:pPr>
        <w:pStyle w:val="Bibliography"/>
      </w:pPr>
      <w:r>
        <w:t>22.</w:t>
      </w:r>
      <w:r>
        <w:tab/>
      </w:r>
      <w:proofErr w:type="spellStart"/>
      <w:r>
        <w:t>Valiela</w:t>
      </w:r>
      <w:proofErr w:type="spellEnd"/>
      <w:r>
        <w:t xml:space="preserve">, I. </w:t>
      </w:r>
      <w:r>
        <w:rPr>
          <w:i/>
          <w:iCs/>
        </w:rPr>
        <w:t>et al.</w:t>
      </w:r>
      <w:r>
        <w:t xml:space="preserve"> Couplings of watersheds and coastal waters: Sources and consequences of nutrient enrichment in Waquoit Bay, Massachusetts. </w:t>
      </w:r>
      <w:r>
        <w:rPr>
          <w:i/>
          <w:iCs/>
        </w:rPr>
        <w:t>Estuaries</w:t>
      </w:r>
      <w:r>
        <w:t xml:space="preserve"> </w:t>
      </w:r>
      <w:r>
        <w:rPr>
          <w:b/>
          <w:bCs/>
        </w:rPr>
        <w:t>15</w:t>
      </w:r>
      <w:r>
        <w:t>, 443–457 (1992).</w:t>
      </w:r>
    </w:p>
    <w:p w14:paraId="09CCF80A" w14:textId="77777777" w:rsidR="00784B66" w:rsidRDefault="00784B66" w:rsidP="00784B66">
      <w:pPr>
        <w:pStyle w:val="Bibliography"/>
      </w:pPr>
      <w:r>
        <w:t>23.</w:t>
      </w:r>
      <w:r>
        <w:tab/>
        <w:t xml:space="preserve">Testa, J. M., Murphy, R. R., Brady, D. C. &amp; Kemp, W. M. Nutrient- and climate-induced shifts in the phenology of linked biogeochemical cycles in a temperate estuary. </w:t>
      </w:r>
      <w:r>
        <w:rPr>
          <w:i/>
          <w:iCs/>
        </w:rPr>
        <w:t>Front. Mar. Sci.</w:t>
      </w:r>
      <w:r>
        <w:t xml:space="preserve"> </w:t>
      </w:r>
      <w:r>
        <w:rPr>
          <w:b/>
          <w:bCs/>
        </w:rPr>
        <w:t>5</w:t>
      </w:r>
      <w:r>
        <w:t>, 114 (2018).</w:t>
      </w:r>
    </w:p>
    <w:p w14:paraId="17545F58" w14:textId="77777777" w:rsidR="00784B66" w:rsidRDefault="00784B66" w:rsidP="00784B66">
      <w:pPr>
        <w:pStyle w:val="Bibliography"/>
      </w:pPr>
      <w:r>
        <w:t>24.</w:t>
      </w:r>
      <w:r>
        <w:tab/>
        <w:t xml:space="preserve">Brown, C. N., Toothman, B. R. &amp; Mallin, M. A. 20-year water quality analysis reveals spatial variability and long-term changes at North Carolina’s </w:t>
      </w:r>
      <w:proofErr w:type="spellStart"/>
      <w:r>
        <w:t>Masonboro</w:t>
      </w:r>
      <w:proofErr w:type="spellEnd"/>
      <w:r>
        <w:t xml:space="preserve"> Island National Estuarine Research Reserve. </w:t>
      </w:r>
      <w:proofErr w:type="spellStart"/>
      <w:r>
        <w:rPr>
          <w:i/>
          <w:iCs/>
        </w:rPr>
        <w:t>Estuar</w:t>
      </w:r>
      <w:proofErr w:type="spellEnd"/>
      <w:r>
        <w:rPr>
          <w:i/>
          <w:iCs/>
        </w:rPr>
        <w:t>. Coast. Shelf Sci.</w:t>
      </w:r>
      <w:r>
        <w:t xml:space="preserve"> </w:t>
      </w:r>
      <w:r>
        <w:rPr>
          <w:b/>
          <w:bCs/>
        </w:rPr>
        <w:t>309</w:t>
      </w:r>
      <w:r>
        <w:t>, 108937 (2024).</w:t>
      </w:r>
    </w:p>
    <w:p w14:paraId="1ADA5FEE" w14:textId="77777777" w:rsidR="00784B66" w:rsidRDefault="00784B66" w:rsidP="00784B66">
      <w:pPr>
        <w:pStyle w:val="Bibliography"/>
      </w:pPr>
      <w:r>
        <w:t>25.</w:t>
      </w:r>
      <w:r>
        <w:tab/>
        <w:t xml:space="preserve">Thibodeau, P. S., </w:t>
      </w:r>
      <w:proofErr w:type="spellStart"/>
      <w:r>
        <w:t>Puggioni</w:t>
      </w:r>
      <w:proofErr w:type="spellEnd"/>
      <w:r>
        <w:t xml:space="preserve">, G., Strock, J., Borkman, D. G. &amp; Rynearson, T. A. Long-term declines in chlorophyll </w:t>
      </w:r>
      <w:proofErr w:type="gramStart"/>
      <w:r>
        <w:t>a and</w:t>
      </w:r>
      <w:proofErr w:type="gramEnd"/>
      <w:r>
        <w:t xml:space="preserve"> variable phenology revealed by a 60-year estuarine plankton time series. </w:t>
      </w:r>
      <w:r>
        <w:rPr>
          <w:i/>
          <w:iCs/>
        </w:rPr>
        <w:t>Proc. Natl. Acad. Sci.</w:t>
      </w:r>
      <w:r>
        <w:t xml:space="preserve"> </w:t>
      </w:r>
      <w:r>
        <w:rPr>
          <w:b/>
          <w:bCs/>
        </w:rPr>
        <w:t>121</w:t>
      </w:r>
      <w:r>
        <w:t>, e2311086121 (2024).</w:t>
      </w:r>
    </w:p>
    <w:p w14:paraId="469EE056" w14:textId="77777777" w:rsidR="00784B66" w:rsidRDefault="00784B66" w:rsidP="00784B66">
      <w:pPr>
        <w:pStyle w:val="Bibliography"/>
      </w:pPr>
      <w:r>
        <w:t>26.</w:t>
      </w:r>
      <w:r>
        <w:tab/>
        <w:t xml:space="preserve">Medina, M. </w:t>
      </w:r>
      <w:r>
        <w:rPr>
          <w:i/>
          <w:iCs/>
        </w:rPr>
        <w:t>et al.</w:t>
      </w:r>
      <w:r>
        <w:t xml:space="preserve"> Water Quality Trends and Eutrophication Indicators in a Large Subtropical Estuary: A Case Study of the Greater Charlotte Harbor System in Southwest Florida. </w:t>
      </w:r>
      <w:r>
        <w:rPr>
          <w:i/>
          <w:iCs/>
        </w:rPr>
        <w:t>Estuaries Coasts</w:t>
      </w:r>
      <w:r>
        <w:t xml:space="preserve"> </w:t>
      </w:r>
      <w:r>
        <w:rPr>
          <w:b/>
          <w:bCs/>
        </w:rPr>
        <w:t>48</w:t>
      </w:r>
      <w:r>
        <w:t>, 56 (2025).</w:t>
      </w:r>
    </w:p>
    <w:p w14:paraId="581129E5" w14:textId="77777777" w:rsidR="00784B66" w:rsidRDefault="00784B66" w:rsidP="00784B66">
      <w:pPr>
        <w:pStyle w:val="Bibliography"/>
      </w:pPr>
      <w:r>
        <w:t>27.</w:t>
      </w:r>
      <w:r>
        <w:tab/>
        <w:t xml:space="preserve">Mallick, N. &amp; Dunn, R. P. Environmental Conditions in Estuaries of the Southeast United States: Long-Term Trends and Seasonal Drivers. </w:t>
      </w:r>
      <w:r>
        <w:rPr>
          <w:i/>
          <w:iCs/>
        </w:rPr>
        <w:t>Ocean-Land-Atmosphere Res.</w:t>
      </w:r>
      <w:r>
        <w:t xml:space="preserve"> </w:t>
      </w:r>
      <w:r>
        <w:rPr>
          <w:b/>
          <w:bCs/>
        </w:rPr>
        <w:t>3</w:t>
      </w:r>
      <w:r>
        <w:t>, 0070 (2024).</w:t>
      </w:r>
    </w:p>
    <w:p w14:paraId="25810A30" w14:textId="77777777" w:rsidR="00784B66" w:rsidRDefault="00784B66" w:rsidP="00784B66">
      <w:pPr>
        <w:pStyle w:val="Bibliography"/>
      </w:pPr>
      <w:r>
        <w:t>28.</w:t>
      </w:r>
      <w:r>
        <w:tab/>
        <w:t xml:space="preserve">Bricker, S. B. </w:t>
      </w:r>
      <w:r>
        <w:rPr>
          <w:i/>
          <w:iCs/>
        </w:rPr>
        <w:t>et al.</w:t>
      </w:r>
      <w:r>
        <w:t xml:space="preserve"> Effects of nutrient enrichment in the nation’s estuaries: A decade of change. </w:t>
      </w:r>
      <w:r>
        <w:rPr>
          <w:i/>
          <w:iCs/>
        </w:rPr>
        <w:t>Harmful Algae</w:t>
      </w:r>
      <w:r>
        <w:t xml:space="preserve"> </w:t>
      </w:r>
      <w:r>
        <w:rPr>
          <w:b/>
          <w:bCs/>
        </w:rPr>
        <w:t>8</w:t>
      </w:r>
      <w:r>
        <w:t>, 21–32 (2008).</w:t>
      </w:r>
    </w:p>
    <w:p w14:paraId="62709EAA" w14:textId="77777777" w:rsidR="00784B66" w:rsidRDefault="00784B66" w:rsidP="00784B66">
      <w:pPr>
        <w:pStyle w:val="Bibliography"/>
      </w:pPr>
      <w:r>
        <w:t>29.</w:t>
      </w:r>
      <w:r>
        <w:tab/>
        <w:t xml:space="preserve">Prum, P., Harris, L. &amp; Gardner, J. Widespread warming of Earth’s estuaries. </w:t>
      </w:r>
      <w:proofErr w:type="spellStart"/>
      <w:r>
        <w:rPr>
          <w:i/>
          <w:iCs/>
        </w:rPr>
        <w:t>Limnol</w:t>
      </w:r>
      <w:proofErr w:type="spellEnd"/>
      <w:r>
        <w:rPr>
          <w:i/>
          <w:iCs/>
        </w:rPr>
        <w:t xml:space="preserve">. </w:t>
      </w:r>
      <w:proofErr w:type="spellStart"/>
      <w:r>
        <w:rPr>
          <w:i/>
          <w:iCs/>
        </w:rPr>
        <w:t>Oceanogr</w:t>
      </w:r>
      <w:proofErr w:type="spellEnd"/>
      <w:r>
        <w:rPr>
          <w:i/>
          <w:iCs/>
        </w:rPr>
        <w:t>. Lett.</w:t>
      </w:r>
      <w:r>
        <w:t xml:space="preserve"> lol2.10389 (2024) doi:10.1002/lol2.10389.</w:t>
      </w:r>
    </w:p>
    <w:p w14:paraId="1583C7B0" w14:textId="77777777" w:rsidR="00784B66" w:rsidRDefault="00784B66" w:rsidP="00784B66">
      <w:pPr>
        <w:pStyle w:val="Bibliography"/>
      </w:pPr>
      <w:r>
        <w:t>30.</w:t>
      </w:r>
      <w:r>
        <w:tab/>
      </w:r>
      <w:proofErr w:type="spellStart"/>
      <w:r>
        <w:t>Bugnot</w:t>
      </w:r>
      <w:proofErr w:type="spellEnd"/>
      <w:r>
        <w:t xml:space="preserve">, A. B. </w:t>
      </w:r>
      <w:r>
        <w:rPr>
          <w:i/>
          <w:iCs/>
        </w:rPr>
        <w:t>et al.</w:t>
      </w:r>
      <w:r>
        <w:t xml:space="preserve"> A novel framework for the use of remote sensing for monitoring catchments at continental scales. </w:t>
      </w:r>
      <w:r>
        <w:rPr>
          <w:i/>
          <w:iCs/>
        </w:rPr>
        <w:t>J. Environ. Manage.</w:t>
      </w:r>
      <w:r>
        <w:t xml:space="preserve"> </w:t>
      </w:r>
      <w:r>
        <w:rPr>
          <w:b/>
          <w:bCs/>
        </w:rPr>
        <w:t>217</w:t>
      </w:r>
      <w:r>
        <w:t>, 939–950 (2018).</w:t>
      </w:r>
    </w:p>
    <w:p w14:paraId="7B905BF0" w14:textId="77777777" w:rsidR="00784B66" w:rsidRDefault="00784B66" w:rsidP="00784B66">
      <w:pPr>
        <w:pStyle w:val="Bibliography"/>
      </w:pPr>
      <w:r>
        <w:t>31.</w:t>
      </w:r>
      <w:r>
        <w:tab/>
        <w:t xml:space="preserve">Buskey, E. J. </w:t>
      </w:r>
      <w:r>
        <w:rPr>
          <w:i/>
          <w:iCs/>
        </w:rPr>
        <w:t>et al.</w:t>
      </w:r>
      <w:r>
        <w:t xml:space="preserve"> System-Wide Monitoring Program of the National Estuarine Research Reserve System. in </w:t>
      </w:r>
      <w:r>
        <w:rPr>
          <w:i/>
          <w:iCs/>
        </w:rPr>
        <w:t>Coastal Ocean Observing Systems</w:t>
      </w:r>
      <w:r>
        <w:t xml:space="preserve"> 392–415 (Elsevier, 2015). doi:10.1016/B978-0-12-802022-7.00021-3.</w:t>
      </w:r>
    </w:p>
    <w:p w14:paraId="6C23FE72" w14:textId="77777777" w:rsidR="00784B66" w:rsidRDefault="00784B66" w:rsidP="00784B66">
      <w:pPr>
        <w:pStyle w:val="Bibliography"/>
      </w:pPr>
      <w:r>
        <w:t>32.</w:t>
      </w:r>
      <w:r>
        <w:tab/>
        <w:t xml:space="preserve">Reinl, K. L., Dunn, R. P., Kinkade, C. &amp; Cressman, K. Advancing estuarine science and management through long-term research and monitoring in the U.S. National Estuarine Research Reserve System. </w:t>
      </w:r>
      <w:r>
        <w:rPr>
          <w:i/>
          <w:iCs/>
        </w:rPr>
        <w:t xml:space="preserve">J. </w:t>
      </w:r>
      <w:proofErr w:type="spellStart"/>
      <w:r>
        <w:rPr>
          <w:i/>
          <w:iCs/>
        </w:rPr>
        <w:t>Geophys</w:t>
      </w:r>
      <w:proofErr w:type="spellEnd"/>
      <w:r>
        <w:rPr>
          <w:i/>
          <w:iCs/>
        </w:rPr>
        <w:t xml:space="preserve">. Res. </w:t>
      </w:r>
      <w:proofErr w:type="spellStart"/>
      <w:r>
        <w:rPr>
          <w:i/>
          <w:iCs/>
        </w:rPr>
        <w:t>Biogeosciences</w:t>
      </w:r>
      <w:proofErr w:type="spellEnd"/>
      <w:r>
        <w:t xml:space="preserve"> </w:t>
      </w:r>
      <w:r>
        <w:rPr>
          <w:b/>
          <w:bCs/>
        </w:rPr>
        <w:t>130</w:t>
      </w:r>
      <w:r>
        <w:t>, e2024JG008630 (2025).</w:t>
      </w:r>
    </w:p>
    <w:p w14:paraId="3BE549C9" w14:textId="77777777" w:rsidR="00784B66" w:rsidRDefault="00784B66" w:rsidP="00784B66">
      <w:pPr>
        <w:pStyle w:val="Bibliography"/>
      </w:pPr>
      <w:r>
        <w:t>33.</w:t>
      </w:r>
      <w:r>
        <w:tab/>
        <w:t xml:space="preserve">Wenner, E. &amp; Geist, M. The National Estuarine Research Reserves Program to Monitor and Preserve Estuarine Waters. </w:t>
      </w:r>
      <w:r>
        <w:rPr>
          <w:i/>
          <w:iCs/>
        </w:rPr>
        <w:t>Coast. Manag.</w:t>
      </w:r>
      <w:r>
        <w:t xml:space="preserve"> </w:t>
      </w:r>
      <w:r>
        <w:rPr>
          <w:b/>
          <w:bCs/>
        </w:rPr>
        <w:t>29</w:t>
      </w:r>
      <w:r>
        <w:t>, 1–17 (2001).</w:t>
      </w:r>
    </w:p>
    <w:p w14:paraId="664C6CEC" w14:textId="77777777" w:rsidR="00784B66" w:rsidRDefault="00784B66" w:rsidP="00784B66">
      <w:pPr>
        <w:pStyle w:val="Bibliography"/>
      </w:pPr>
      <w:r>
        <w:t>34.</w:t>
      </w:r>
      <w:r>
        <w:tab/>
        <w:t xml:space="preserve">Buzzelli, C. </w:t>
      </w:r>
      <w:r>
        <w:rPr>
          <w:i/>
          <w:iCs/>
        </w:rPr>
        <w:t>et al.</w:t>
      </w:r>
      <w:r>
        <w:t xml:space="preserve"> Relationships among Water-Quality Parameters from the North Inlet–Winyah Bay National Estuarine Research Reserve, South Carolina. </w:t>
      </w:r>
      <w:r>
        <w:rPr>
          <w:i/>
          <w:iCs/>
        </w:rPr>
        <w:t>J. Coast. Res.</w:t>
      </w:r>
      <w:r>
        <w:t xml:space="preserve"> </w:t>
      </w:r>
      <w:r>
        <w:rPr>
          <w:b/>
          <w:bCs/>
        </w:rPr>
        <w:t>10045</w:t>
      </w:r>
      <w:r>
        <w:t>, 59–74 (2004).</w:t>
      </w:r>
    </w:p>
    <w:p w14:paraId="1CFB8FD3" w14:textId="77777777" w:rsidR="00784B66" w:rsidRDefault="00784B66" w:rsidP="00784B66">
      <w:pPr>
        <w:pStyle w:val="Bibliography"/>
      </w:pPr>
      <w:r>
        <w:t>35.</w:t>
      </w:r>
      <w:r>
        <w:tab/>
        <w:t xml:space="preserve">Wenner, E., Sanger, D., Arendt, M., Holland, A. F. &amp; Chen, Y. Variability in Dissolved Oxygen and Other Water-Quality Variables Within the National Estuarine Research Reserve System. </w:t>
      </w:r>
      <w:r>
        <w:rPr>
          <w:i/>
          <w:iCs/>
        </w:rPr>
        <w:t>J. Coast. Res.</w:t>
      </w:r>
      <w:r>
        <w:t xml:space="preserve"> </w:t>
      </w:r>
      <w:r>
        <w:rPr>
          <w:b/>
          <w:bCs/>
        </w:rPr>
        <w:t>10045</w:t>
      </w:r>
      <w:r>
        <w:t>, 17–38 (2004).</w:t>
      </w:r>
    </w:p>
    <w:p w14:paraId="79C94F51" w14:textId="77777777" w:rsidR="00784B66" w:rsidRDefault="00784B66" w:rsidP="00784B66">
      <w:pPr>
        <w:pStyle w:val="Bibliography"/>
      </w:pPr>
      <w:r>
        <w:t>36.</w:t>
      </w:r>
      <w:r>
        <w:tab/>
      </w:r>
      <w:proofErr w:type="spellStart"/>
      <w:r>
        <w:t>Buelo</w:t>
      </w:r>
      <w:proofErr w:type="spellEnd"/>
      <w:r>
        <w:t xml:space="preserve">, C. D. </w:t>
      </w:r>
      <w:r>
        <w:rPr>
          <w:i/>
          <w:iCs/>
        </w:rPr>
        <w:t>et al.</w:t>
      </w:r>
      <w:r>
        <w:t xml:space="preserve"> Quantifying Disturbance and Recovery in Estuaries: Tropical Cyclones and High-Frequency Measures of Oxygen and Salinity. </w:t>
      </w:r>
      <w:r>
        <w:rPr>
          <w:i/>
          <w:iCs/>
        </w:rPr>
        <w:t>Estuaries Coasts</w:t>
      </w:r>
      <w:r>
        <w:t xml:space="preserve"> </w:t>
      </w:r>
      <w:r>
        <w:rPr>
          <w:b/>
          <w:bCs/>
        </w:rPr>
        <w:t>47</w:t>
      </w:r>
      <w:r>
        <w:t>, 18–31 (2024).</w:t>
      </w:r>
    </w:p>
    <w:p w14:paraId="3AF4C313" w14:textId="77777777" w:rsidR="00784B66" w:rsidRDefault="00784B66" w:rsidP="00784B66">
      <w:pPr>
        <w:pStyle w:val="Bibliography"/>
      </w:pPr>
      <w:r>
        <w:t>37.</w:t>
      </w:r>
      <w:r>
        <w:tab/>
        <w:t xml:space="preserve">Caffrey, J. M. Factors controlling net ecosystem metabolism in U.S. estuaries. </w:t>
      </w:r>
      <w:r>
        <w:rPr>
          <w:i/>
          <w:iCs/>
        </w:rPr>
        <w:t>Estuaries</w:t>
      </w:r>
      <w:r>
        <w:t xml:space="preserve"> </w:t>
      </w:r>
      <w:r>
        <w:rPr>
          <w:b/>
          <w:bCs/>
        </w:rPr>
        <w:t>27</w:t>
      </w:r>
      <w:r>
        <w:t>, 90–101 (2004).</w:t>
      </w:r>
    </w:p>
    <w:p w14:paraId="5AEC7210" w14:textId="77777777" w:rsidR="00784B66" w:rsidRDefault="00784B66" w:rsidP="00784B66">
      <w:pPr>
        <w:pStyle w:val="Bibliography"/>
      </w:pPr>
      <w:r>
        <w:t>38.</w:t>
      </w:r>
      <w:r>
        <w:tab/>
        <w:t xml:space="preserve">Apple, J. K., Smith, E. M. &amp; Boyd, T. J. Temperature, Salinity, Nutrients, and the Covariation of Bacterial Production and Chlorophyll- </w:t>
      </w:r>
      <w:r>
        <w:rPr>
          <w:i/>
          <w:iCs/>
        </w:rPr>
        <w:t>a</w:t>
      </w:r>
      <w:r>
        <w:t xml:space="preserve"> in Estuarine Ecosystems. </w:t>
      </w:r>
      <w:r>
        <w:rPr>
          <w:i/>
          <w:iCs/>
        </w:rPr>
        <w:t>J. Coast. Res.</w:t>
      </w:r>
      <w:r>
        <w:t xml:space="preserve"> </w:t>
      </w:r>
      <w:r>
        <w:rPr>
          <w:b/>
          <w:bCs/>
        </w:rPr>
        <w:t>10055</w:t>
      </w:r>
      <w:r>
        <w:t>, 59–75 (2008).</w:t>
      </w:r>
    </w:p>
    <w:p w14:paraId="3BE0B890" w14:textId="77777777" w:rsidR="00784B66" w:rsidRDefault="00784B66" w:rsidP="00784B66">
      <w:pPr>
        <w:pStyle w:val="Bibliography"/>
      </w:pPr>
      <w:r>
        <w:t>39.</w:t>
      </w:r>
      <w:r>
        <w:tab/>
        <w:t xml:space="preserve">Dix, N., </w:t>
      </w:r>
      <w:proofErr w:type="spellStart"/>
      <w:r>
        <w:t>Phlips</w:t>
      </w:r>
      <w:proofErr w:type="spellEnd"/>
      <w:r>
        <w:t xml:space="preserve">, E. &amp; </w:t>
      </w:r>
      <w:proofErr w:type="spellStart"/>
      <w:r>
        <w:t>Suscy</w:t>
      </w:r>
      <w:proofErr w:type="spellEnd"/>
      <w:r>
        <w:t xml:space="preserve">, P. Factors Controlling Phytoplankton Biomass in a Subtropical Coastal Lagoon: Relative Scales of Influence. </w:t>
      </w:r>
      <w:r>
        <w:rPr>
          <w:i/>
          <w:iCs/>
        </w:rPr>
        <w:t>Estuaries Coasts</w:t>
      </w:r>
      <w:r>
        <w:t xml:space="preserve"> </w:t>
      </w:r>
      <w:r>
        <w:rPr>
          <w:b/>
          <w:bCs/>
        </w:rPr>
        <w:t>36</w:t>
      </w:r>
      <w:r>
        <w:t>, 981–996 (2013).</w:t>
      </w:r>
    </w:p>
    <w:p w14:paraId="3715439B" w14:textId="77777777" w:rsidR="00784B66" w:rsidRDefault="00784B66" w:rsidP="00784B66">
      <w:pPr>
        <w:pStyle w:val="Bibliography"/>
      </w:pPr>
      <w:r>
        <w:t>40.</w:t>
      </w:r>
      <w:r>
        <w:tab/>
        <w:t xml:space="preserve">Baumann, H. &amp; Smith, E. M. Quantifying Metabolically Driven pH and Oxygen Fluctuations in US Nearshore Habitats at Diel to Interannual Time Scales. </w:t>
      </w:r>
      <w:r>
        <w:rPr>
          <w:i/>
          <w:iCs/>
        </w:rPr>
        <w:t>Estuaries Coasts</w:t>
      </w:r>
      <w:r>
        <w:t xml:space="preserve"> </w:t>
      </w:r>
      <w:r>
        <w:rPr>
          <w:b/>
          <w:bCs/>
        </w:rPr>
        <w:t>41</w:t>
      </w:r>
      <w:r>
        <w:t>, 1102–1117 (2018).</w:t>
      </w:r>
    </w:p>
    <w:p w14:paraId="45CF5C3D" w14:textId="77777777" w:rsidR="00784B66" w:rsidRDefault="00784B66" w:rsidP="00784B66">
      <w:pPr>
        <w:pStyle w:val="Bibliography"/>
      </w:pPr>
      <w:r>
        <w:t>41.</w:t>
      </w:r>
      <w:r>
        <w:tab/>
        <w:t>NOAA National Estuarine Research Reserve System. NOAA National Estuarine Research Reserve (NERR) System-Wide Monitoring Program Meteorological, Water Quality, and Nutrient/Pigment Data from 1994 to 2024 (NCEI Accession 0200366). NOAA National Centers for Environmental Information. Dataset. https://doi.org/10.25921/vw8a-8031 (2019).</w:t>
      </w:r>
    </w:p>
    <w:p w14:paraId="3F125C36" w14:textId="77777777" w:rsidR="00784B66" w:rsidRDefault="00784B66" w:rsidP="00784B66">
      <w:pPr>
        <w:pStyle w:val="Bibliography"/>
      </w:pPr>
      <w:r>
        <w:t>42.</w:t>
      </w:r>
      <w:r>
        <w:tab/>
        <w:t xml:space="preserve">Lapierre, J.-F. </w:t>
      </w:r>
      <w:r>
        <w:rPr>
          <w:i/>
          <w:iCs/>
        </w:rPr>
        <w:t>et al.</w:t>
      </w:r>
      <w:r>
        <w:t xml:space="preserve"> A continuous classification of the 476,697 lakes of the conterminous US based on geographic archetypes. </w:t>
      </w:r>
      <w:proofErr w:type="spellStart"/>
      <w:r>
        <w:rPr>
          <w:i/>
          <w:iCs/>
        </w:rPr>
        <w:t>Limnol</w:t>
      </w:r>
      <w:proofErr w:type="spellEnd"/>
      <w:r>
        <w:rPr>
          <w:i/>
          <w:iCs/>
        </w:rPr>
        <w:t xml:space="preserve">. </w:t>
      </w:r>
      <w:proofErr w:type="spellStart"/>
      <w:r>
        <w:rPr>
          <w:i/>
          <w:iCs/>
        </w:rPr>
        <w:t>Oceanogr</w:t>
      </w:r>
      <w:proofErr w:type="spellEnd"/>
      <w:r>
        <w:rPr>
          <w:i/>
          <w:iCs/>
        </w:rPr>
        <w:t>.</w:t>
      </w:r>
      <w:r>
        <w:t xml:space="preserve"> </w:t>
      </w:r>
      <w:r>
        <w:rPr>
          <w:b/>
          <w:bCs/>
        </w:rPr>
        <w:t>68</w:t>
      </w:r>
      <w:r>
        <w:t>, 2759–2773 (2023).</w:t>
      </w:r>
    </w:p>
    <w:p w14:paraId="3E686B78" w14:textId="77777777" w:rsidR="00784B66" w:rsidRDefault="00784B66" w:rsidP="00784B66">
      <w:pPr>
        <w:pStyle w:val="Bibliography"/>
      </w:pPr>
      <w:r>
        <w:t>43.</w:t>
      </w:r>
      <w:r>
        <w:tab/>
        <w:t xml:space="preserve">Dai, M. </w:t>
      </w:r>
      <w:r>
        <w:rPr>
          <w:i/>
          <w:iCs/>
        </w:rPr>
        <w:t>et al.</w:t>
      </w:r>
      <w:r>
        <w:t xml:space="preserve"> Persistent eutrophication and hypoxia in the coastal ocean. </w:t>
      </w:r>
      <w:r>
        <w:rPr>
          <w:i/>
          <w:iCs/>
        </w:rPr>
        <w:t xml:space="preserve">Camb. Prisms Coast. </w:t>
      </w:r>
      <w:proofErr w:type="spellStart"/>
      <w:r>
        <w:rPr>
          <w:i/>
          <w:iCs/>
        </w:rPr>
        <w:t>Futur</w:t>
      </w:r>
      <w:proofErr w:type="spellEnd"/>
      <w:r>
        <w:rPr>
          <w:i/>
          <w:iCs/>
        </w:rPr>
        <w:t>.</w:t>
      </w:r>
      <w:r>
        <w:t xml:space="preserve"> </w:t>
      </w:r>
      <w:r>
        <w:rPr>
          <w:b/>
          <w:bCs/>
        </w:rPr>
        <w:t>1</w:t>
      </w:r>
      <w:r>
        <w:t>, e19 (2023).</w:t>
      </w:r>
    </w:p>
    <w:p w14:paraId="46EFAAFE" w14:textId="77777777" w:rsidR="00784B66" w:rsidRDefault="00784B66" w:rsidP="00784B66">
      <w:pPr>
        <w:pStyle w:val="Bibliography"/>
      </w:pPr>
      <w:r>
        <w:t>44.</w:t>
      </w:r>
      <w:r>
        <w:tab/>
        <w:t>Varela, R., De Castro, M., Dias, J. M. &amp; Gómez-</w:t>
      </w:r>
      <w:proofErr w:type="spellStart"/>
      <w:r>
        <w:t>Gesteira</w:t>
      </w:r>
      <w:proofErr w:type="spellEnd"/>
      <w:r>
        <w:t xml:space="preserve">, M. Coastal warming under climate change: Global, faster and heterogeneous. </w:t>
      </w:r>
      <w:r>
        <w:rPr>
          <w:i/>
          <w:iCs/>
        </w:rPr>
        <w:t>Sci. Total Environ.</w:t>
      </w:r>
      <w:r>
        <w:t xml:space="preserve"> </w:t>
      </w:r>
      <w:r>
        <w:rPr>
          <w:b/>
          <w:bCs/>
        </w:rPr>
        <w:t>886</w:t>
      </w:r>
      <w:r>
        <w:t>, 164029 (2023).</w:t>
      </w:r>
    </w:p>
    <w:p w14:paraId="737FA84A" w14:textId="77777777" w:rsidR="00784B66" w:rsidRDefault="00784B66" w:rsidP="00784B66">
      <w:pPr>
        <w:pStyle w:val="Bibliography"/>
      </w:pPr>
      <w:r>
        <w:t>45.</w:t>
      </w:r>
      <w:r>
        <w:tab/>
        <w:t xml:space="preserve">Nardi, R. U., Mazzini, P. L. F. &amp; Walter, R. K. Climate change and variability drive increasing exposure of marine heatwaves across US estuaries. </w:t>
      </w:r>
      <w:r>
        <w:rPr>
          <w:i/>
          <w:iCs/>
        </w:rPr>
        <w:t>Sci. Rep.</w:t>
      </w:r>
      <w:r>
        <w:t xml:space="preserve"> </w:t>
      </w:r>
      <w:r>
        <w:rPr>
          <w:b/>
          <w:bCs/>
        </w:rPr>
        <w:t>15</w:t>
      </w:r>
      <w:r>
        <w:t>, 7831 (2025).</w:t>
      </w:r>
    </w:p>
    <w:p w14:paraId="03680CCF" w14:textId="77777777" w:rsidR="00784B66" w:rsidRDefault="00784B66" w:rsidP="00784B66">
      <w:pPr>
        <w:pStyle w:val="Bibliography"/>
      </w:pPr>
      <w:r>
        <w:t>46.</w:t>
      </w:r>
      <w:r>
        <w:tab/>
        <w:t xml:space="preserve">Nakagawa, S. &amp; </w:t>
      </w:r>
      <w:proofErr w:type="spellStart"/>
      <w:r>
        <w:t>Schielzeth</w:t>
      </w:r>
      <w:proofErr w:type="spellEnd"/>
      <w:r>
        <w:t xml:space="preserve">, H. A general and simple method for obtaining </w:t>
      </w:r>
      <w:r>
        <w:rPr>
          <w:i/>
          <w:iCs/>
        </w:rPr>
        <w:t>R</w:t>
      </w:r>
      <w:r>
        <w:rPr>
          <w:vertAlign w:val="superscript"/>
        </w:rPr>
        <w:t>2</w:t>
      </w:r>
      <w:r>
        <w:t xml:space="preserve"> from generalized linear mixed‐effects models. </w:t>
      </w:r>
      <w:r>
        <w:rPr>
          <w:i/>
          <w:iCs/>
        </w:rPr>
        <w:t xml:space="preserve">Methods Ecol. </w:t>
      </w:r>
      <w:proofErr w:type="spellStart"/>
      <w:r>
        <w:rPr>
          <w:i/>
          <w:iCs/>
        </w:rPr>
        <w:t>Evol</w:t>
      </w:r>
      <w:proofErr w:type="spellEnd"/>
      <w:r>
        <w:rPr>
          <w:i/>
          <w:iCs/>
        </w:rPr>
        <w:t>.</w:t>
      </w:r>
      <w:r>
        <w:t xml:space="preserve"> </w:t>
      </w:r>
      <w:r>
        <w:rPr>
          <w:b/>
          <w:bCs/>
        </w:rPr>
        <w:t>4</w:t>
      </w:r>
      <w:r>
        <w:t>, 133–142 (2013).</w:t>
      </w:r>
    </w:p>
    <w:p w14:paraId="49C0004B" w14:textId="77777777" w:rsidR="00784B66" w:rsidRDefault="00784B66" w:rsidP="00784B66">
      <w:pPr>
        <w:pStyle w:val="Bibliography"/>
      </w:pPr>
      <w:r>
        <w:t>47.</w:t>
      </w:r>
      <w:r>
        <w:tab/>
        <w:t xml:space="preserve">Kaushal, S. S. </w:t>
      </w:r>
      <w:r>
        <w:rPr>
          <w:i/>
          <w:iCs/>
        </w:rPr>
        <w:t>et al.</w:t>
      </w:r>
      <w:r>
        <w:t xml:space="preserve"> Rising stream and river temperatures in the United States. </w:t>
      </w:r>
      <w:r>
        <w:rPr>
          <w:i/>
          <w:iCs/>
        </w:rPr>
        <w:t>Front. Ecol. Environ.</w:t>
      </w:r>
      <w:r>
        <w:t xml:space="preserve"> </w:t>
      </w:r>
      <w:r>
        <w:rPr>
          <w:b/>
          <w:bCs/>
        </w:rPr>
        <w:t>8</w:t>
      </w:r>
      <w:r>
        <w:t>, 461–466 (2010).</w:t>
      </w:r>
    </w:p>
    <w:p w14:paraId="65D825B2" w14:textId="77777777" w:rsidR="00784B66" w:rsidRDefault="00784B66" w:rsidP="00784B66">
      <w:pPr>
        <w:pStyle w:val="Bibliography"/>
      </w:pPr>
      <w:r>
        <w:t>48.</w:t>
      </w:r>
      <w:r>
        <w:tab/>
      </w:r>
      <w:proofErr w:type="spellStart"/>
      <w:r>
        <w:t>Valiela</w:t>
      </w:r>
      <w:proofErr w:type="spellEnd"/>
      <w:r>
        <w:t xml:space="preserve">, I. &amp; Bowen, J. L. Nitrogen sources to watersheds and estuaries: role of land cover mosaics and losses within watersheds. </w:t>
      </w:r>
      <w:r>
        <w:rPr>
          <w:i/>
          <w:iCs/>
        </w:rPr>
        <w:t xml:space="preserve">Environ. </w:t>
      </w:r>
      <w:proofErr w:type="spellStart"/>
      <w:r>
        <w:rPr>
          <w:i/>
          <w:iCs/>
        </w:rPr>
        <w:t>Pollut</w:t>
      </w:r>
      <w:proofErr w:type="spellEnd"/>
      <w:r>
        <w:rPr>
          <w:i/>
          <w:iCs/>
        </w:rPr>
        <w:t>.</w:t>
      </w:r>
      <w:r>
        <w:t xml:space="preserve"> </w:t>
      </w:r>
      <w:r>
        <w:rPr>
          <w:b/>
          <w:bCs/>
        </w:rPr>
        <w:t>118</w:t>
      </w:r>
      <w:r>
        <w:t>, 239–248 (2002).</w:t>
      </w:r>
    </w:p>
    <w:p w14:paraId="302AFF72" w14:textId="77777777" w:rsidR="00784B66" w:rsidRDefault="00784B66" w:rsidP="00784B66">
      <w:pPr>
        <w:pStyle w:val="Bibliography"/>
      </w:pPr>
      <w:r>
        <w:t>49.</w:t>
      </w:r>
      <w:r>
        <w:tab/>
        <w:t xml:space="preserve">Prasad, M. B. K., Sapiano, M. R. P., Anderson, C. R., Long, W. &amp; Murtugudde, R. Long-Term Variability of Nutrients and Chlorophyll in the Chesapeake Bay: A Retrospective Analysis, 1985–2008. </w:t>
      </w:r>
      <w:r>
        <w:rPr>
          <w:i/>
          <w:iCs/>
        </w:rPr>
        <w:t>Estuaries Coasts</w:t>
      </w:r>
      <w:r>
        <w:t xml:space="preserve"> </w:t>
      </w:r>
      <w:r>
        <w:rPr>
          <w:b/>
          <w:bCs/>
        </w:rPr>
        <w:t>33</w:t>
      </w:r>
      <w:r>
        <w:t>, 1128–1143 (2010).</w:t>
      </w:r>
    </w:p>
    <w:p w14:paraId="7C9693D3" w14:textId="77777777" w:rsidR="00784B66" w:rsidRDefault="00784B66" w:rsidP="00784B66">
      <w:pPr>
        <w:pStyle w:val="Bibliography"/>
      </w:pPr>
      <w:r>
        <w:t>50.</w:t>
      </w:r>
      <w:r>
        <w:tab/>
        <w:t xml:space="preserve">Fung, M. S., Phipps, S. W. &amp; </w:t>
      </w:r>
      <w:proofErr w:type="spellStart"/>
      <w:r>
        <w:t>Lehrter</w:t>
      </w:r>
      <w:proofErr w:type="spellEnd"/>
      <w:r>
        <w:t xml:space="preserve">, J. C. Abrupt chlorophyll shift driven by phosphorus threshold in a small subtropical estuary. </w:t>
      </w:r>
      <w:r>
        <w:rPr>
          <w:i/>
          <w:iCs/>
        </w:rPr>
        <w:t>Front. Mar. Sci.</w:t>
      </w:r>
      <w:r>
        <w:t xml:space="preserve"> </w:t>
      </w:r>
      <w:r>
        <w:rPr>
          <w:b/>
          <w:bCs/>
        </w:rPr>
        <w:t>9</w:t>
      </w:r>
      <w:r>
        <w:t>, (2022).</w:t>
      </w:r>
    </w:p>
    <w:p w14:paraId="37B1F692" w14:textId="77777777" w:rsidR="00784B66" w:rsidRDefault="00784B66" w:rsidP="00784B66">
      <w:pPr>
        <w:pStyle w:val="Bibliography"/>
      </w:pPr>
      <w:r>
        <w:t>51.</w:t>
      </w:r>
      <w:r>
        <w:tab/>
        <w:t xml:space="preserve">Schindler, D. W. </w:t>
      </w:r>
      <w:r>
        <w:rPr>
          <w:i/>
          <w:iCs/>
        </w:rPr>
        <w:t>et al.</w:t>
      </w:r>
      <w:r>
        <w:t xml:space="preserve"> Eutrophication of lakes cannot be controlled by reducing nitrogen input: Results of a 37-year whole-ecosystem experiment. </w:t>
      </w:r>
      <w:r>
        <w:rPr>
          <w:i/>
          <w:iCs/>
        </w:rPr>
        <w:t>Proc. Natl. Acad. Sci.</w:t>
      </w:r>
      <w:r>
        <w:t xml:space="preserve"> </w:t>
      </w:r>
      <w:r>
        <w:rPr>
          <w:b/>
          <w:bCs/>
        </w:rPr>
        <w:t>105</w:t>
      </w:r>
      <w:r>
        <w:t>, 11254–11258 (2008).</w:t>
      </w:r>
    </w:p>
    <w:p w14:paraId="414D0EB0" w14:textId="77777777" w:rsidR="00784B66" w:rsidRDefault="00784B66" w:rsidP="00784B66">
      <w:pPr>
        <w:pStyle w:val="Bibliography"/>
      </w:pPr>
      <w:r>
        <w:t>52.</w:t>
      </w:r>
      <w:r>
        <w:tab/>
      </w:r>
      <w:proofErr w:type="spellStart"/>
      <w:r>
        <w:t>Glibert</w:t>
      </w:r>
      <w:proofErr w:type="spellEnd"/>
      <w:r>
        <w:t xml:space="preserve">, P. M. Eutrophication, harmful algae and biodiversity — Challenging paradigms in a world of complex nutrient changes. </w:t>
      </w:r>
      <w:r>
        <w:rPr>
          <w:i/>
          <w:iCs/>
        </w:rPr>
        <w:t xml:space="preserve">Mar. </w:t>
      </w:r>
      <w:proofErr w:type="spellStart"/>
      <w:r>
        <w:rPr>
          <w:i/>
          <w:iCs/>
        </w:rPr>
        <w:t>Pollut</w:t>
      </w:r>
      <w:proofErr w:type="spellEnd"/>
      <w:r>
        <w:rPr>
          <w:i/>
          <w:iCs/>
        </w:rPr>
        <w:t>. Bull.</w:t>
      </w:r>
      <w:r>
        <w:t xml:space="preserve"> </w:t>
      </w:r>
      <w:r>
        <w:rPr>
          <w:b/>
          <w:bCs/>
        </w:rPr>
        <w:t>124</w:t>
      </w:r>
      <w:r>
        <w:t>, 591–606 (2017).</w:t>
      </w:r>
    </w:p>
    <w:p w14:paraId="44395300" w14:textId="77777777" w:rsidR="00784B66" w:rsidRDefault="00784B66" w:rsidP="00784B66">
      <w:pPr>
        <w:pStyle w:val="Bibliography"/>
      </w:pPr>
      <w:r>
        <w:t>53.</w:t>
      </w:r>
      <w:r>
        <w:tab/>
        <w:t xml:space="preserve">Hutchins, D. A. &amp; Tagliabue, A. </w:t>
      </w:r>
      <w:proofErr w:type="gramStart"/>
      <w:r>
        <w:t>Feedbacks</w:t>
      </w:r>
      <w:proofErr w:type="gramEnd"/>
      <w:r>
        <w:t xml:space="preserve"> between phytoplankton and nutrient cycles in a warming ocean. </w:t>
      </w:r>
      <w:r>
        <w:rPr>
          <w:i/>
          <w:iCs/>
        </w:rPr>
        <w:t xml:space="preserve">Nat. </w:t>
      </w:r>
      <w:proofErr w:type="spellStart"/>
      <w:r>
        <w:rPr>
          <w:i/>
          <w:iCs/>
        </w:rPr>
        <w:t>Geosci</w:t>
      </w:r>
      <w:proofErr w:type="spellEnd"/>
      <w:r>
        <w:rPr>
          <w:i/>
          <w:iCs/>
        </w:rPr>
        <w:t>.</w:t>
      </w:r>
      <w:r>
        <w:t xml:space="preserve"> </w:t>
      </w:r>
      <w:r>
        <w:rPr>
          <w:b/>
          <w:bCs/>
        </w:rPr>
        <w:t>17</w:t>
      </w:r>
      <w:r>
        <w:t>, 495–502 (2024).</w:t>
      </w:r>
    </w:p>
    <w:p w14:paraId="6631F167" w14:textId="77777777" w:rsidR="00784B66" w:rsidRDefault="00784B66" w:rsidP="00784B66">
      <w:pPr>
        <w:pStyle w:val="Bibliography"/>
      </w:pPr>
      <w:r>
        <w:t>54.</w:t>
      </w:r>
      <w:r>
        <w:tab/>
        <w:t xml:space="preserve">Tilman, D. Resource Competition between Plankton Algae: An Experimental and Theoretical Approach. </w:t>
      </w:r>
      <w:r>
        <w:rPr>
          <w:i/>
          <w:iCs/>
        </w:rPr>
        <w:t>Ecology</w:t>
      </w:r>
      <w:r>
        <w:t xml:space="preserve"> </w:t>
      </w:r>
      <w:r>
        <w:rPr>
          <w:b/>
          <w:bCs/>
        </w:rPr>
        <w:t>58</w:t>
      </w:r>
      <w:r>
        <w:t>, 338–348 (1977).</w:t>
      </w:r>
    </w:p>
    <w:p w14:paraId="2506E46C" w14:textId="77777777" w:rsidR="00784B66" w:rsidRDefault="00784B66" w:rsidP="00784B66">
      <w:pPr>
        <w:pStyle w:val="Bibliography"/>
      </w:pPr>
      <w:r>
        <w:t>55.</w:t>
      </w:r>
      <w:r>
        <w:tab/>
        <w:t xml:space="preserve">Sommer, U. </w:t>
      </w:r>
      <w:r>
        <w:rPr>
          <w:i/>
          <w:iCs/>
        </w:rPr>
        <w:t>et al.</w:t>
      </w:r>
      <w:r>
        <w:t xml:space="preserve"> Beyond the Plankton Ecology Group (PEG) Model: Mechanisms Driving Plankton Succession. </w:t>
      </w:r>
      <w:r>
        <w:rPr>
          <w:i/>
          <w:iCs/>
        </w:rPr>
        <w:t xml:space="preserve">Annu. Rev. Ecol. </w:t>
      </w:r>
      <w:proofErr w:type="spellStart"/>
      <w:r>
        <w:rPr>
          <w:i/>
          <w:iCs/>
        </w:rPr>
        <w:t>Evol</w:t>
      </w:r>
      <w:proofErr w:type="spellEnd"/>
      <w:r>
        <w:rPr>
          <w:i/>
          <w:iCs/>
        </w:rPr>
        <w:t>. Syst.</w:t>
      </w:r>
      <w:r>
        <w:t xml:space="preserve"> </w:t>
      </w:r>
      <w:r>
        <w:rPr>
          <w:b/>
          <w:bCs/>
        </w:rPr>
        <w:t>43</w:t>
      </w:r>
      <w:r>
        <w:t>, 429–448 (2012).</w:t>
      </w:r>
    </w:p>
    <w:p w14:paraId="1475BB35" w14:textId="77777777" w:rsidR="00784B66" w:rsidRDefault="00784B66" w:rsidP="00784B66">
      <w:pPr>
        <w:pStyle w:val="Bibliography"/>
      </w:pPr>
      <w:r>
        <w:t>56.</w:t>
      </w:r>
      <w:r>
        <w:tab/>
        <w:t xml:space="preserve">B-Béres, V. </w:t>
      </w:r>
      <w:r>
        <w:rPr>
          <w:i/>
          <w:iCs/>
        </w:rPr>
        <w:t>et al.</w:t>
      </w:r>
      <w:r>
        <w:t xml:space="preserve"> Ecosystem services provided by freshwater and marine diatoms. </w:t>
      </w:r>
      <w:proofErr w:type="spellStart"/>
      <w:r>
        <w:rPr>
          <w:i/>
          <w:iCs/>
        </w:rPr>
        <w:t>Hydrobiologia</w:t>
      </w:r>
      <w:proofErr w:type="spellEnd"/>
      <w:r>
        <w:t xml:space="preserve"> </w:t>
      </w:r>
      <w:r>
        <w:rPr>
          <w:b/>
          <w:bCs/>
        </w:rPr>
        <w:t>850</w:t>
      </w:r>
      <w:r>
        <w:t>, 2707–2733 (2023).</w:t>
      </w:r>
    </w:p>
    <w:p w14:paraId="039BAE09" w14:textId="77777777" w:rsidR="00784B66" w:rsidRDefault="00784B66" w:rsidP="00784B66">
      <w:pPr>
        <w:pStyle w:val="Bibliography"/>
      </w:pPr>
      <w:r>
        <w:t>57.</w:t>
      </w:r>
      <w:r>
        <w:tab/>
      </w:r>
      <w:proofErr w:type="spellStart"/>
      <w:r>
        <w:t>Glibert</w:t>
      </w:r>
      <w:proofErr w:type="spellEnd"/>
      <w:r>
        <w:t xml:space="preserve">, P. M. &amp; Burkholder, J. M. Causes of Harmful Algal Blooms. in </w:t>
      </w:r>
      <w:r>
        <w:rPr>
          <w:i/>
          <w:iCs/>
        </w:rPr>
        <w:t>Harmful Algal Blooms</w:t>
      </w:r>
      <w:r>
        <w:t xml:space="preserve"> 1–38 (John Wiley &amp; Sons, Ltd, 2018). </w:t>
      </w:r>
      <w:proofErr w:type="gramStart"/>
      <w:r>
        <w:t>doi:10.1002/9781118994672.ch1</w:t>
      </w:r>
      <w:proofErr w:type="gramEnd"/>
      <w:r>
        <w:t>.</w:t>
      </w:r>
    </w:p>
    <w:p w14:paraId="06703137" w14:textId="77777777" w:rsidR="00784B66" w:rsidRDefault="00784B66" w:rsidP="00784B66">
      <w:pPr>
        <w:pStyle w:val="Bibliography"/>
      </w:pPr>
      <w:r>
        <w:t>58.</w:t>
      </w:r>
      <w:r>
        <w:tab/>
        <w:t xml:space="preserve">Dunn, R. P., Krask, J. L., Pinckney, J. L. &amp; Smith, E. M. Contrasting trends in water quality between adjacent ocean- and river-dominated estuaries: Evidence for marsh porewaters as a source of nutrient enrichment? </w:t>
      </w:r>
      <w:proofErr w:type="spellStart"/>
      <w:r>
        <w:rPr>
          <w:i/>
          <w:iCs/>
        </w:rPr>
        <w:t>Limnol</w:t>
      </w:r>
      <w:proofErr w:type="spellEnd"/>
      <w:r>
        <w:rPr>
          <w:i/>
          <w:iCs/>
        </w:rPr>
        <w:t xml:space="preserve">. </w:t>
      </w:r>
      <w:proofErr w:type="spellStart"/>
      <w:r>
        <w:rPr>
          <w:i/>
          <w:iCs/>
        </w:rPr>
        <w:t>Oceanogr</w:t>
      </w:r>
      <w:proofErr w:type="spellEnd"/>
      <w:r>
        <w:rPr>
          <w:i/>
          <w:iCs/>
        </w:rPr>
        <w:t>.</w:t>
      </w:r>
      <w:r>
        <w:t xml:space="preserve"> </w:t>
      </w:r>
      <w:r>
        <w:rPr>
          <w:b/>
          <w:bCs/>
        </w:rPr>
        <w:t>68</w:t>
      </w:r>
      <w:r>
        <w:t>, 2040–2058 (2023).</w:t>
      </w:r>
    </w:p>
    <w:p w14:paraId="191CC953" w14:textId="77777777" w:rsidR="00784B66" w:rsidRDefault="00784B66" w:rsidP="00784B66">
      <w:pPr>
        <w:pStyle w:val="Bibliography"/>
      </w:pPr>
      <w:r>
        <w:t>59.</w:t>
      </w:r>
      <w:r>
        <w:tab/>
        <w:t xml:space="preserve">Dix, N. G. </w:t>
      </w:r>
      <w:r>
        <w:rPr>
          <w:i/>
          <w:iCs/>
        </w:rPr>
        <w:t>et al.</w:t>
      </w:r>
      <w:r>
        <w:t xml:space="preserve"> Assessing water quality in the impounded Guana Estuary: A baseline with implications for future management. </w:t>
      </w:r>
      <w:r>
        <w:rPr>
          <w:i/>
          <w:iCs/>
        </w:rPr>
        <w:t xml:space="preserve">Mar. </w:t>
      </w:r>
      <w:proofErr w:type="spellStart"/>
      <w:r>
        <w:rPr>
          <w:i/>
          <w:iCs/>
        </w:rPr>
        <w:t>Pollut</w:t>
      </w:r>
      <w:proofErr w:type="spellEnd"/>
      <w:r>
        <w:rPr>
          <w:i/>
          <w:iCs/>
        </w:rPr>
        <w:t>. Bull.</w:t>
      </w:r>
      <w:r>
        <w:t xml:space="preserve"> </w:t>
      </w:r>
      <w:r>
        <w:rPr>
          <w:b/>
          <w:bCs/>
        </w:rPr>
        <w:t>216</w:t>
      </w:r>
      <w:r>
        <w:t>, 117968 (2025).</w:t>
      </w:r>
    </w:p>
    <w:p w14:paraId="00642D6D" w14:textId="77777777" w:rsidR="00784B66" w:rsidRDefault="00784B66" w:rsidP="00784B66">
      <w:pPr>
        <w:pStyle w:val="Bibliography"/>
      </w:pPr>
      <w:r>
        <w:t>60.</w:t>
      </w:r>
      <w:r>
        <w:tab/>
        <w:t xml:space="preserve">Seitzinger, S. P. &amp; Sanders, R. W. Contribution of dissolved organic nitrogen from rivers to estuarine eutrophication. </w:t>
      </w:r>
      <w:r>
        <w:rPr>
          <w:i/>
          <w:iCs/>
        </w:rPr>
        <w:t>Mar. Ecol. Prog. Ser.</w:t>
      </w:r>
      <w:r>
        <w:t xml:space="preserve"> </w:t>
      </w:r>
      <w:r>
        <w:rPr>
          <w:b/>
          <w:bCs/>
        </w:rPr>
        <w:t>159</w:t>
      </w:r>
      <w:r>
        <w:t>, 1–12 (1997).</w:t>
      </w:r>
    </w:p>
    <w:p w14:paraId="1E2F71E3" w14:textId="77777777" w:rsidR="00784B66" w:rsidRDefault="00784B66" w:rsidP="00784B66">
      <w:pPr>
        <w:pStyle w:val="Bibliography"/>
      </w:pPr>
      <w:r>
        <w:t>61.</w:t>
      </w:r>
      <w:r>
        <w:tab/>
        <w:t xml:space="preserve">Twomey, L. J., Piehler, M. F. &amp; </w:t>
      </w:r>
      <w:proofErr w:type="spellStart"/>
      <w:r>
        <w:t>Paerl</w:t>
      </w:r>
      <w:proofErr w:type="spellEnd"/>
      <w:r>
        <w:t xml:space="preserve">, H. W. Phytoplankton uptake of ammonium, nitrate and urea in the Neuse River Estuary, NC, USA. </w:t>
      </w:r>
      <w:proofErr w:type="spellStart"/>
      <w:r>
        <w:rPr>
          <w:i/>
          <w:iCs/>
        </w:rPr>
        <w:t>Hydrobiologia</w:t>
      </w:r>
      <w:proofErr w:type="spellEnd"/>
      <w:r>
        <w:t xml:space="preserve"> </w:t>
      </w:r>
      <w:r>
        <w:rPr>
          <w:b/>
          <w:bCs/>
        </w:rPr>
        <w:t>533</w:t>
      </w:r>
      <w:r>
        <w:t>, 123–134 (2005).</w:t>
      </w:r>
    </w:p>
    <w:p w14:paraId="1D30C94A" w14:textId="77777777" w:rsidR="00784B66" w:rsidRDefault="00784B66" w:rsidP="00784B66">
      <w:pPr>
        <w:pStyle w:val="Bibliography"/>
      </w:pPr>
      <w:r>
        <w:t>62.</w:t>
      </w:r>
      <w:r>
        <w:tab/>
        <w:t xml:space="preserve">Bronk, D. A., See, J. H., Bradley, P. &amp; </w:t>
      </w:r>
      <w:proofErr w:type="spellStart"/>
      <w:r>
        <w:t>Killberg</w:t>
      </w:r>
      <w:proofErr w:type="spellEnd"/>
      <w:r>
        <w:t xml:space="preserve">, L. DON as a source of bioavailable nitrogen for phytoplankton. </w:t>
      </w:r>
      <w:proofErr w:type="spellStart"/>
      <w:r>
        <w:rPr>
          <w:i/>
          <w:iCs/>
        </w:rPr>
        <w:t>Biogeosciences</w:t>
      </w:r>
      <w:proofErr w:type="spellEnd"/>
      <w:r>
        <w:t xml:space="preserve"> </w:t>
      </w:r>
      <w:r>
        <w:rPr>
          <w:b/>
          <w:bCs/>
        </w:rPr>
        <w:t>4</w:t>
      </w:r>
      <w:r>
        <w:t>, 283–296 (2007).</w:t>
      </w:r>
    </w:p>
    <w:p w14:paraId="73A6EA1B" w14:textId="77777777" w:rsidR="00784B66" w:rsidRDefault="00784B66" w:rsidP="00784B66">
      <w:pPr>
        <w:pStyle w:val="Bibliography"/>
      </w:pPr>
      <w:r>
        <w:t>63.</w:t>
      </w:r>
      <w:r>
        <w:tab/>
        <w:t xml:space="preserve">Altman, J. C. &amp; </w:t>
      </w:r>
      <w:proofErr w:type="spellStart"/>
      <w:r>
        <w:t>Paerl</w:t>
      </w:r>
      <w:proofErr w:type="spellEnd"/>
      <w:r>
        <w:t xml:space="preserve">, H. W. Composition of inorganic and organic nutrient sources influences phytoplankton community structure in the New River Estuary, North Carolina. </w:t>
      </w:r>
      <w:proofErr w:type="spellStart"/>
      <w:r>
        <w:rPr>
          <w:i/>
          <w:iCs/>
        </w:rPr>
        <w:t>Aquat</w:t>
      </w:r>
      <w:proofErr w:type="spellEnd"/>
      <w:r>
        <w:rPr>
          <w:i/>
          <w:iCs/>
        </w:rPr>
        <w:t>. Ecol.</w:t>
      </w:r>
      <w:r>
        <w:t xml:space="preserve"> </w:t>
      </w:r>
      <w:r>
        <w:rPr>
          <w:b/>
          <w:bCs/>
        </w:rPr>
        <w:t>46</w:t>
      </w:r>
      <w:r>
        <w:t>, 269–282 (2012).</w:t>
      </w:r>
    </w:p>
    <w:p w14:paraId="656FFFEC" w14:textId="77777777" w:rsidR="00784B66" w:rsidRDefault="00784B66" w:rsidP="00784B66">
      <w:pPr>
        <w:pStyle w:val="Bibliography"/>
      </w:pPr>
      <w:r>
        <w:t>64.</w:t>
      </w:r>
      <w:r>
        <w:tab/>
        <w:t xml:space="preserve">Roegner, G. C., Seaton, C. &amp; Baptista, A. M. Climatic and Tidal Forcing of Hydrography and Chlorophyll Concentrations in the Columbia River Estuary. </w:t>
      </w:r>
      <w:r>
        <w:rPr>
          <w:i/>
          <w:iCs/>
        </w:rPr>
        <w:t>Estuaries Coasts</w:t>
      </w:r>
      <w:r>
        <w:t xml:space="preserve"> </w:t>
      </w:r>
      <w:r>
        <w:rPr>
          <w:b/>
          <w:bCs/>
        </w:rPr>
        <w:t>34</w:t>
      </w:r>
      <w:r>
        <w:t>, 281–296 (2011).</w:t>
      </w:r>
    </w:p>
    <w:p w14:paraId="14B9F327" w14:textId="77777777" w:rsidR="00784B66" w:rsidRDefault="00784B66" w:rsidP="00784B66">
      <w:pPr>
        <w:pStyle w:val="Bibliography"/>
      </w:pPr>
      <w:r>
        <w:t>65.</w:t>
      </w:r>
      <w:r>
        <w:tab/>
      </w:r>
      <w:proofErr w:type="spellStart"/>
      <w:r>
        <w:t>Díez-Minguito</w:t>
      </w:r>
      <w:proofErr w:type="spellEnd"/>
      <w:r>
        <w:t xml:space="preserve">, M. &amp; de Swart, H. E. Relationships Between Chlorophyll-a and Suspended Sediment Concentration in a High-Nutrient Load Estuary: An Observational and Idealized Modeling Approach. </w:t>
      </w:r>
      <w:r>
        <w:rPr>
          <w:i/>
          <w:iCs/>
        </w:rPr>
        <w:t xml:space="preserve">J. </w:t>
      </w:r>
      <w:proofErr w:type="spellStart"/>
      <w:r>
        <w:rPr>
          <w:i/>
          <w:iCs/>
        </w:rPr>
        <w:t>Geophys</w:t>
      </w:r>
      <w:proofErr w:type="spellEnd"/>
      <w:r>
        <w:rPr>
          <w:i/>
          <w:iCs/>
        </w:rPr>
        <w:t>. Res. Oceans</w:t>
      </w:r>
      <w:r>
        <w:t xml:space="preserve"> </w:t>
      </w:r>
      <w:r>
        <w:rPr>
          <w:b/>
          <w:bCs/>
        </w:rPr>
        <w:t>125</w:t>
      </w:r>
      <w:r>
        <w:t>, e2019JC015188 (2020).</w:t>
      </w:r>
    </w:p>
    <w:p w14:paraId="3CB1E0A8" w14:textId="77777777" w:rsidR="00784B66" w:rsidRDefault="00784B66" w:rsidP="00784B66">
      <w:pPr>
        <w:pStyle w:val="Bibliography"/>
      </w:pPr>
      <w:r>
        <w:t>66.</w:t>
      </w:r>
      <w:r>
        <w:tab/>
      </w:r>
      <w:proofErr w:type="spellStart"/>
      <w:r>
        <w:t>Orihel</w:t>
      </w:r>
      <w:proofErr w:type="spellEnd"/>
      <w:r>
        <w:t xml:space="preserve">, D. M. </w:t>
      </w:r>
      <w:r>
        <w:rPr>
          <w:i/>
          <w:iCs/>
        </w:rPr>
        <w:t>et al.</w:t>
      </w:r>
      <w:r>
        <w:t xml:space="preserve"> Internal phosphorus loading in Canadian fresh waters: a critical review and data analysis. </w:t>
      </w:r>
      <w:r>
        <w:rPr>
          <w:i/>
          <w:iCs/>
        </w:rPr>
        <w:t xml:space="preserve">Can. J. Fish. </w:t>
      </w:r>
      <w:proofErr w:type="spellStart"/>
      <w:r>
        <w:rPr>
          <w:i/>
          <w:iCs/>
        </w:rPr>
        <w:t>Aquat</w:t>
      </w:r>
      <w:proofErr w:type="spellEnd"/>
      <w:r>
        <w:rPr>
          <w:i/>
          <w:iCs/>
        </w:rPr>
        <w:t>. Sci.</w:t>
      </w:r>
      <w:r>
        <w:t xml:space="preserve"> </w:t>
      </w:r>
      <w:r>
        <w:rPr>
          <w:b/>
          <w:bCs/>
        </w:rPr>
        <w:t>74</w:t>
      </w:r>
      <w:r>
        <w:t>, 2005–2029 (2017).</w:t>
      </w:r>
    </w:p>
    <w:p w14:paraId="0F045D6F" w14:textId="77777777" w:rsidR="00784B66" w:rsidRDefault="00784B66" w:rsidP="00784B66">
      <w:pPr>
        <w:pStyle w:val="Bibliography"/>
      </w:pPr>
      <w:r>
        <w:t>67.</w:t>
      </w:r>
      <w:r>
        <w:tab/>
        <w:t xml:space="preserve">Byun, K. &amp; Hamlet, A. F. Projected changes in future climate over the Midwest and Great Lakes region using downscaled CMIP5 ensembles. </w:t>
      </w:r>
      <w:r>
        <w:rPr>
          <w:i/>
          <w:iCs/>
        </w:rPr>
        <w:t xml:space="preserve">Int. J. </w:t>
      </w:r>
      <w:proofErr w:type="spellStart"/>
      <w:r>
        <w:rPr>
          <w:i/>
          <w:iCs/>
        </w:rPr>
        <w:t>Climatol</w:t>
      </w:r>
      <w:proofErr w:type="spellEnd"/>
      <w:r>
        <w:rPr>
          <w:i/>
          <w:iCs/>
        </w:rPr>
        <w:t>.</w:t>
      </w:r>
      <w:r>
        <w:t xml:space="preserve"> </w:t>
      </w:r>
      <w:r>
        <w:rPr>
          <w:b/>
          <w:bCs/>
        </w:rPr>
        <w:t>38</w:t>
      </w:r>
      <w:r>
        <w:t>, (2018).</w:t>
      </w:r>
    </w:p>
    <w:p w14:paraId="35811AFB" w14:textId="77777777" w:rsidR="00784B66" w:rsidRDefault="00784B66" w:rsidP="00784B66">
      <w:pPr>
        <w:pStyle w:val="Bibliography"/>
      </w:pPr>
      <w:r>
        <w:t>68.</w:t>
      </w:r>
      <w:r>
        <w:tab/>
        <w:t xml:space="preserve">Anderson, K. J. </w:t>
      </w:r>
      <w:r>
        <w:rPr>
          <w:i/>
          <w:iCs/>
        </w:rPr>
        <w:t>et al.</w:t>
      </w:r>
      <w:r>
        <w:t xml:space="preserve"> We know less about phosphorus retention in constructed wetlands than we think we do: A quantitative literature synthesis. </w:t>
      </w:r>
      <w:r>
        <w:rPr>
          <w:i/>
          <w:iCs/>
        </w:rPr>
        <w:t>Ecol. Indic.</w:t>
      </w:r>
      <w:r>
        <w:t xml:space="preserve"> </w:t>
      </w:r>
      <w:r>
        <w:rPr>
          <w:b/>
          <w:bCs/>
        </w:rPr>
        <w:t>169</w:t>
      </w:r>
      <w:r>
        <w:t>, 112969 (2024).</w:t>
      </w:r>
    </w:p>
    <w:p w14:paraId="34F4D6BE" w14:textId="77777777" w:rsidR="00784B66" w:rsidRDefault="00784B66" w:rsidP="00784B66">
      <w:pPr>
        <w:pStyle w:val="Bibliography"/>
      </w:pPr>
      <w:r>
        <w:t>69.</w:t>
      </w:r>
      <w:r>
        <w:tab/>
        <w:t>Vaquer-</w:t>
      </w:r>
      <w:proofErr w:type="spellStart"/>
      <w:r>
        <w:t>Sunyer</w:t>
      </w:r>
      <w:proofErr w:type="spellEnd"/>
      <w:r>
        <w:t xml:space="preserve">, R. &amp; Duarte, C. M. Thresholds of hypoxia for marine biodiversity. </w:t>
      </w:r>
      <w:r>
        <w:rPr>
          <w:i/>
          <w:iCs/>
        </w:rPr>
        <w:t>Proc. Natl. Acad. Sci.</w:t>
      </w:r>
      <w:r>
        <w:t xml:space="preserve"> </w:t>
      </w:r>
      <w:r>
        <w:rPr>
          <w:b/>
          <w:bCs/>
        </w:rPr>
        <w:t>105</w:t>
      </w:r>
      <w:r>
        <w:t>, 15452–15457 (2008).</w:t>
      </w:r>
    </w:p>
    <w:p w14:paraId="2FDEFC69" w14:textId="77777777" w:rsidR="00784B66" w:rsidRDefault="00784B66" w:rsidP="00784B66">
      <w:pPr>
        <w:pStyle w:val="Bibliography"/>
      </w:pPr>
      <w:r>
        <w:t>70.</w:t>
      </w:r>
      <w:r>
        <w:tab/>
        <w:t>NOAA National Estuarine Research Reserve System (NERRS). System-wide Monitoring Program. NOAA NERRS Central Data Management Office.</w:t>
      </w:r>
    </w:p>
    <w:p w14:paraId="18860344" w14:textId="77777777" w:rsidR="00784B66" w:rsidRDefault="00784B66" w:rsidP="00784B66">
      <w:pPr>
        <w:pStyle w:val="Bibliography"/>
      </w:pPr>
      <w:r>
        <w:t>71.</w:t>
      </w:r>
      <w:r>
        <w:tab/>
        <w:t>R Core Team. A Language and Environment for Statistical Computing_. R Foundation for   Statistical Computing. (2022).</w:t>
      </w:r>
    </w:p>
    <w:p w14:paraId="6838073D" w14:textId="77777777" w:rsidR="00784B66" w:rsidRDefault="00784B66" w:rsidP="00784B66">
      <w:pPr>
        <w:pStyle w:val="Bibliography"/>
      </w:pPr>
      <w:r>
        <w:t>72.</w:t>
      </w:r>
      <w:r>
        <w:tab/>
        <w:t xml:space="preserve">Beck, M. W. &amp; Cressman, K. </w:t>
      </w:r>
      <w:proofErr w:type="spellStart"/>
      <w:r>
        <w:t>SWMPr</w:t>
      </w:r>
      <w:proofErr w:type="spellEnd"/>
      <w:r>
        <w:t>: Retrieving, Organizing, and Analyzing Estuary Monitoring Data. (2025).</w:t>
      </w:r>
    </w:p>
    <w:p w14:paraId="487AB090" w14:textId="77777777" w:rsidR="00784B66" w:rsidRDefault="00784B66" w:rsidP="00784B66">
      <w:pPr>
        <w:pStyle w:val="Bibliography"/>
      </w:pPr>
      <w:r>
        <w:t>73.</w:t>
      </w:r>
      <w:r>
        <w:tab/>
        <w:t xml:space="preserve">Wickham, H. </w:t>
      </w:r>
      <w:r>
        <w:rPr>
          <w:i/>
          <w:iCs/>
        </w:rPr>
        <w:t>et al.</w:t>
      </w:r>
      <w:r>
        <w:t xml:space="preserve"> Welcome to the </w:t>
      </w:r>
      <w:proofErr w:type="spellStart"/>
      <w:r>
        <w:t>Tidyverse</w:t>
      </w:r>
      <w:proofErr w:type="spellEnd"/>
      <w:r>
        <w:t xml:space="preserve">. </w:t>
      </w:r>
      <w:r>
        <w:rPr>
          <w:i/>
          <w:iCs/>
        </w:rPr>
        <w:t xml:space="preserve">J. Open Source </w:t>
      </w:r>
      <w:proofErr w:type="spellStart"/>
      <w:r>
        <w:rPr>
          <w:i/>
          <w:iCs/>
        </w:rPr>
        <w:t>Softw</w:t>
      </w:r>
      <w:proofErr w:type="spellEnd"/>
      <w:r>
        <w:rPr>
          <w:i/>
          <w:iCs/>
        </w:rPr>
        <w:t>.</w:t>
      </w:r>
      <w:r>
        <w:t xml:space="preserve"> </w:t>
      </w:r>
      <w:r>
        <w:rPr>
          <w:b/>
          <w:bCs/>
        </w:rPr>
        <w:t>4</w:t>
      </w:r>
      <w:r>
        <w:t>, 1686 (2019).</w:t>
      </w:r>
    </w:p>
    <w:p w14:paraId="25D45264" w14:textId="77777777" w:rsidR="00784B66" w:rsidRDefault="00784B66" w:rsidP="00784B66">
      <w:pPr>
        <w:pStyle w:val="Bibliography"/>
      </w:pPr>
      <w:r>
        <w:t>74.</w:t>
      </w:r>
      <w:r>
        <w:tab/>
        <w:t xml:space="preserve">Kaiser, H. F. The Application of Electronic Computers to Factor Analysis. </w:t>
      </w:r>
      <w:r>
        <w:rPr>
          <w:i/>
          <w:iCs/>
        </w:rPr>
        <w:t>Educ. Psychol. Meas.</w:t>
      </w:r>
      <w:r>
        <w:t xml:space="preserve"> </w:t>
      </w:r>
      <w:r>
        <w:rPr>
          <w:b/>
          <w:bCs/>
        </w:rPr>
        <w:t>20</w:t>
      </w:r>
      <w:r>
        <w:t>, 141–151 (1960).</w:t>
      </w:r>
    </w:p>
    <w:p w14:paraId="5D698424" w14:textId="77777777" w:rsidR="00784B66" w:rsidRDefault="00784B66" w:rsidP="00784B66">
      <w:pPr>
        <w:pStyle w:val="Bibliography"/>
      </w:pPr>
      <w:r>
        <w:t>75.</w:t>
      </w:r>
      <w:r>
        <w:tab/>
        <w:t xml:space="preserve">MacQueen, J. B. Some methods for classification and analysis of multivariate observations. in </w:t>
      </w:r>
      <w:r>
        <w:rPr>
          <w:i/>
          <w:iCs/>
        </w:rPr>
        <w:t xml:space="preserve">Proceedings of the fifth </w:t>
      </w:r>
      <w:proofErr w:type="spellStart"/>
      <w:r>
        <w:rPr>
          <w:i/>
          <w:iCs/>
        </w:rPr>
        <w:t>berkeley</w:t>
      </w:r>
      <w:proofErr w:type="spellEnd"/>
      <w:r>
        <w:rPr>
          <w:i/>
          <w:iCs/>
        </w:rPr>
        <w:t xml:space="preserve"> symposium on mathematical statistics and probability</w:t>
      </w:r>
      <w:r>
        <w:t xml:space="preserve"> (eds. Le Cam, L. &amp; Neyman, J.) 281–297 (University of California Press, 1967).</w:t>
      </w:r>
    </w:p>
    <w:p w14:paraId="33FF53A9" w14:textId="77777777" w:rsidR="00784B66" w:rsidRDefault="00784B66" w:rsidP="00784B66">
      <w:pPr>
        <w:pStyle w:val="Bibliography"/>
      </w:pPr>
      <w:r>
        <w:t>76.</w:t>
      </w:r>
      <w:r>
        <w:tab/>
        <w:t xml:space="preserve">Wood, S. </w:t>
      </w:r>
      <w:proofErr w:type="spellStart"/>
      <w:r>
        <w:t>mgcv</w:t>
      </w:r>
      <w:proofErr w:type="spellEnd"/>
      <w:r>
        <w:t>: Mixed GAM Computation Vehicle with Automatic Smoothness Estimation. (2025).</w:t>
      </w:r>
    </w:p>
    <w:p w14:paraId="65395A87" w14:textId="77777777" w:rsidR="00784B66" w:rsidRDefault="00784B66" w:rsidP="00784B66">
      <w:pPr>
        <w:pStyle w:val="Bibliography"/>
      </w:pPr>
      <w:r>
        <w:t>77.</w:t>
      </w:r>
      <w:r>
        <w:tab/>
        <w:t xml:space="preserve">Anderson, D. R. &amp; Burnham, K. P. Avoiding Pitfalls When Using Information-Theoretic Methods. </w:t>
      </w:r>
      <w:r>
        <w:rPr>
          <w:i/>
          <w:iCs/>
        </w:rPr>
        <w:t xml:space="preserve">J. </w:t>
      </w:r>
      <w:proofErr w:type="spellStart"/>
      <w:r>
        <w:rPr>
          <w:i/>
          <w:iCs/>
        </w:rPr>
        <w:t>Wildl</w:t>
      </w:r>
      <w:proofErr w:type="spellEnd"/>
      <w:r>
        <w:rPr>
          <w:i/>
          <w:iCs/>
        </w:rPr>
        <w:t>. Manag.</w:t>
      </w:r>
      <w:r>
        <w:t xml:space="preserve"> </w:t>
      </w:r>
      <w:r>
        <w:rPr>
          <w:b/>
          <w:bCs/>
        </w:rPr>
        <w:t>66</w:t>
      </w:r>
      <w:r>
        <w:t>, 912 (2002).</w:t>
      </w:r>
    </w:p>
    <w:p w14:paraId="6452C89A" w14:textId="77777777" w:rsidR="00784B66" w:rsidRDefault="00784B66" w:rsidP="00784B66">
      <w:pPr>
        <w:pStyle w:val="Bibliography"/>
      </w:pPr>
      <w:r>
        <w:t>78.</w:t>
      </w:r>
      <w:r>
        <w:tab/>
        <w:t xml:space="preserve">Harrison, X. A. </w:t>
      </w:r>
      <w:r>
        <w:rPr>
          <w:i/>
          <w:iCs/>
        </w:rPr>
        <w:t>et al.</w:t>
      </w:r>
      <w:r>
        <w:t xml:space="preserve"> A brief introduction to mixed effects modelling and multi-model inference in ecology. </w:t>
      </w:r>
      <w:proofErr w:type="spellStart"/>
      <w:r>
        <w:rPr>
          <w:i/>
          <w:iCs/>
        </w:rPr>
        <w:t>PeerJ</w:t>
      </w:r>
      <w:proofErr w:type="spellEnd"/>
      <w:r>
        <w:t xml:space="preserve"> </w:t>
      </w:r>
      <w:r>
        <w:rPr>
          <w:b/>
          <w:bCs/>
        </w:rPr>
        <w:t>6</w:t>
      </w:r>
      <w:r>
        <w:t>, e4794 (2018).</w:t>
      </w:r>
    </w:p>
    <w:p w14:paraId="56E6BACC" w14:textId="77777777" w:rsidR="00784B66" w:rsidRDefault="00784B66" w:rsidP="00784B66">
      <w:pPr>
        <w:pStyle w:val="Bibliography"/>
      </w:pPr>
      <w:r>
        <w:t>79.</w:t>
      </w:r>
      <w:r>
        <w:tab/>
        <w:t xml:space="preserve">Grueber, C. E., Nakagawa, S., Laws, R. J. &amp; Jamieson, I. G. </w:t>
      </w:r>
      <w:proofErr w:type="spellStart"/>
      <w:r>
        <w:t>Multimodel</w:t>
      </w:r>
      <w:proofErr w:type="spellEnd"/>
      <w:r>
        <w:t xml:space="preserve"> inference in ecology and evolution: challenges and solutions. </w:t>
      </w:r>
      <w:r>
        <w:rPr>
          <w:i/>
          <w:iCs/>
        </w:rPr>
        <w:t xml:space="preserve">J. </w:t>
      </w:r>
      <w:proofErr w:type="spellStart"/>
      <w:r>
        <w:rPr>
          <w:i/>
          <w:iCs/>
        </w:rPr>
        <w:t>Evol</w:t>
      </w:r>
      <w:proofErr w:type="spellEnd"/>
      <w:r>
        <w:rPr>
          <w:i/>
          <w:iCs/>
        </w:rPr>
        <w:t>. Biol.</w:t>
      </w:r>
      <w:r>
        <w:t xml:space="preserve"> </w:t>
      </w:r>
      <w:r>
        <w:rPr>
          <w:b/>
          <w:bCs/>
        </w:rPr>
        <w:t>24</w:t>
      </w:r>
      <w:r>
        <w:t>, 699–711 (2011).</w:t>
      </w:r>
    </w:p>
    <w:p w14:paraId="6C9911CD" w14:textId="77777777" w:rsidR="00784B66" w:rsidRDefault="00784B66" w:rsidP="00784B66">
      <w:pPr>
        <w:pStyle w:val="Bibliography"/>
      </w:pPr>
      <w:r>
        <w:t>80.</w:t>
      </w:r>
      <w:r>
        <w:tab/>
        <w:t xml:space="preserve">Symonds, M. R. E. &amp; Moussalli, A. A brief guide to model selection, </w:t>
      </w:r>
      <w:proofErr w:type="spellStart"/>
      <w:r>
        <w:t>multimodel</w:t>
      </w:r>
      <w:proofErr w:type="spellEnd"/>
      <w:r>
        <w:t xml:space="preserve"> inference and model averaging in </w:t>
      </w:r>
      <w:proofErr w:type="spellStart"/>
      <w:r>
        <w:t>behavioural</w:t>
      </w:r>
      <w:proofErr w:type="spellEnd"/>
      <w:r>
        <w:t xml:space="preserve"> ecology using Akaike’s information criterion. </w:t>
      </w:r>
      <w:proofErr w:type="spellStart"/>
      <w:r>
        <w:rPr>
          <w:i/>
          <w:iCs/>
        </w:rPr>
        <w:t>Behav</w:t>
      </w:r>
      <w:proofErr w:type="spellEnd"/>
      <w:r>
        <w:rPr>
          <w:i/>
          <w:iCs/>
        </w:rPr>
        <w:t xml:space="preserve">. Ecol. </w:t>
      </w:r>
      <w:proofErr w:type="spellStart"/>
      <w:r>
        <w:rPr>
          <w:i/>
          <w:iCs/>
        </w:rPr>
        <w:t>Sociobiol</w:t>
      </w:r>
      <w:proofErr w:type="spellEnd"/>
      <w:r>
        <w:rPr>
          <w:i/>
          <w:iCs/>
        </w:rPr>
        <w:t>.</w:t>
      </w:r>
      <w:r>
        <w:t xml:space="preserve"> </w:t>
      </w:r>
      <w:r>
        <w:rPr>
          <w:b/>
          <w:bCs/>
        </w:rPr>
        <w:t>65</w:t>
      </w:r>
      <w:r>
        <w:t>, 13–21 (2011).</w:t>
      </w:r>
    </w:p>
    <w:p w14:paraId="474CE2AD" w14:textId="77777777" w:rsidR="00784B66" w:rsidRDefault="00784B66" w:rsidP="00784B66">
      <w:pPr>
        <w:pStyle w:val="Bibliography"/>
      </w:pPr>
      <w:r>
        <w:t>81.</w:t>
      </w:r>
      <w:r>
        <w:tab/>
        <w:t xml:space="preserve">Pinheiro, J., Bates, D., </w:t>
      </w:r>
      <w:proofErr w:type="spellStart"/>
      <w:r>
        <w:t>DebRoy</w:t>
      </w:r>
      <w:proofErr w:type="spellEnd"/>
      <w:r>
        <w:t xml:space="preserve">, S. &amp; Sarkar, D. </w:t>
      </w:r>
      <w:proofErr w:type="spellStart"/>
      <w:r>
        <w:t>nlme</w:t>
      </w:r>
      <w:proofErr w:type="spellEnd"/>
      <w:r>
        <w:t>: Linear and Nonlinear Mixed Effects Models. (2025).</w:t>
      </w:r>
    </w:p>
    <w:p w14:paraId="6BA0F4C4" w14:textId="77777777" w:rsidR="00784B66" w:rsidRDefault="00784B66" w:rsidP="00784B66">
      <w:pPr>
        <w:pStyle w:val="Bibliography"/>
      </w:pPr>
      <w:r>
        <w:t>82.</w:t>
      </w:r>
      <w:r>
        <w:tab/>
        <w:t xml:space="preserve">Zuur, A. F., </w:t>
      </w:r>
      <w:proofErr w:type="spellStart"/>
      <w:r>
        <w:t>Ieno</w:t>
      </w:r>
      <w:proofErr w:type="spellEnd"/>
      <w:r>
        <w:t xml:space="preserve">, E. N. &amp; Elphick, C. S. A protocol for data exploration to avoid common statistical problems. </w:t>
      </w:r>
      <w:r>
        <w:rPr>
          <w:i/>
          <w:iCs/>
        </w:rPr>
        <w:t xml:space="preserve">Methods Ecol. </w:t>
      </w:r>
      <w:proofErr w:type="spellStart"/>
      <w:r>
        <w:rPr>
          <w:i/>
          <w:iCs/>
        </w:rPr>
        <w:t>Evol</w:t>
      </w:r>
      <w:proofErr w:type="spellEnd"/>
      <w:r>
        <w:rPr>
          <w:i/>
          <w:iCs/>
        </w:rPr>
        <w:t>.</w:t>
      </w:r>
      <w:r>
        <w:t xml:space="preserve"> </w:t>
      </w:r>
      <w:r>
        <w:rPr>
          <w:b/>
          <w:bCs/>
        </w:rPr>
        <w:t>1</w:t>
      </w:r>
      <w:r>
        <w:t>, 3–14 (2010).</w:t>
      </w:r>
    </w:p>
    <w:p w14:paraId="18DAEEF4" w14:textId="77777777" w:rsidR="00784B66" w:rsidRDefault="00784B66" w:rsidP="00784B66">
      <w:pPr>
        <w:pStyle w:val="Bibliography"/>
      </w:pPr>
      <w:r>
        <w:t>83.</w:t>
      </w:r>
      <w:r>
        <w:tab/>
      </w:r>
      <w:proofErr w:type="spellStart"/>
      <w:r>
        <w:t>Bartoń</w:t>
      </w:r>
      <w:proofErr w:type="spellEnd"/>
      <w:r>
        <w:t xml:space="preserve">, K. </w:t>
      </w:r>
      <w:proofErr w:type="spellStart"/>
      <w:r>
        <w:t>MuMIn</w:t>
      </w:r>
      <w:proofErr w:type="spellEnd"/>
      <w:r>
        <w:t>: Multi-Model Inference. (2025).</w:t>
      </w:r>
    </w:p>
    <w:p w14:paraId="220DC1E9" w14:textId="77777777" w:rsidR="00784B66" w:rsidRDefault="00784B66" w:rsidP="00784B66">
      <w:pPr>
        <w:pStyle w:val="Bibliography"/>
      </w:pPr>
      <w:r>
        <w:t>84.</w:t>
      </w:r>
      <w:r>
        <w:tab/>
        <w:t xml:space="preserve">Bolker, B. M. </w:t>
      </w:r>
      <w:r>
        <w:rPr>
          <w:i/>
          <w:iCs/>
        </w:rPr>
        <w:t>et al.</w:t>
      </w:r>
      <w:r>
        <w:t xml:space="preserve"> Generalized linear mixed models: a practical guide for ecology and evolution. </w:t>
      </w:r>
      <w:r>
        <w:rPr>
          <w:i/>
          <w:iCs/>
        </w:rPr>
        <w:t xml:space="preserve">Trends Ecol. </w:t>
      </w:r>
      <w:proofErr w:type="spellStart"/>
      <w:r>
        <w:rPr>
          <w:i/>
          <w:iCs/>
        </w:rPr>
        <w:t>Evol</w:t>
      </w:r>
      <w:proofErr w:type="spellEnd"/>
      <w:r>
        <w:rPr>
          <w:i/>
          <w:iCs/>
        </w:rPr>
        <w:t>.</w:t>
      </w:r>
      <w:r>
        <w:t xml:space="preserve"> </w:t>
      </w:r>
      <w:r>
        <w:rPr>
          <w:b/>
          <w:bCs/>
        </w:rPr>
        <w:t>24</w:t>
      </w:r>
      <w:r>
        <w:t>, 127–135 (2009).</w:t>
      </w:r>
    </w:p>
    <w:p w14:paraId="04D4D520" w14:textId="77777777" w:rsidR="00784B66" w:rsidRDefault="00784B66" w:rsidP="00784B66">
      <w:pPr>
        <w:pStyle w:val="Bibliography"/>
      </w:pPr>
      <w:r>
        <w:t>85.</w:t>
      </w:r>
      <w:r>
        <w:tab/>
        <w:t xml:space="preserve">Richards, S. A. Dealing with </w:t>
      </w:r>
      <w:proofErr w:type="spellStart"/>
      <w:r>
        <w:t>overdispersed</w:t>
      </w:r>
      <w:proofErr w:type="spellEnd"/>
      <w:r>
        <w:t xml:space="preserve"> count data in applied ecology. </w:t>
      </w:r>
      <w:r>
        <w:rPr>
          <w:i/>
          <w:iCs/>
        </w:rPr>
        <w:t>J. Appl. Ecol.</w:t>
      </w:r>
      <w:r>
        <w:t xml:space="preserve"> </w:t>
      </w:r>
      <w:r>
        <w:rPr>
          <w:b/>
          <w:bCs/>
        </w:rPr>
        <w:t>45</w:t>
      </w:r>
      <w:r>
        <w:t>, 218–227 (2008).</w:t>
      </w:r>
    </w:p>
    <w:p w14:paraId="7400D90E" w14:textId="77777777" w:rsidR="00386C2D" w:rsidRPr="00386C2D" w:rsidRDefault="002821A9" w:rsidP="00386C2D">
      <w:pPr>
        <w:rPr>
          <w:lang w:val="en-US"/>
        </w:rPr>
      </w:pPr>
      <w:r>
        <w:fldChar w:fldCharType="end"/>
      </w:r>
      <w:r>
        <w:br w:type="page"/>
      </w:r>
    </w:p>
    <w:p w14:paraId="5F93E346" w14:textId="77777777" w:rsidR="008D47BF" w:rsidRDefault="008D47BF" w:rsidP="00386C2D"/>
    <w:bookmarkStart w:id="44" w:name="_heading=h.35nkun2" w:colFirst="0" w:colLast="0"/>
    <w:bookmarkStart w:id="45" w:name="_heading=h.e07eusynm2yl" w:colFirst="0" w:colLast="0"/>
    <w:bookmarkEnd w:id="44"/>
    <w:bookmarkEnd w:id="45"/>
    <w:p w14:paraId="0000009D" w14:textId="5E03F7E4" w:rsidR="0022022C" w:rsidRDefault="00FB35A1">
      <w:pPr>
        <w:pStyle w:val="Heading3"/>
      </w:pPr>
      <w:sdt>
        <w:sdtPr>
          <w:tag w:val="goog_rdk_18"/>
          <w:id w:val="-1799294463"/>
        </w:sdtPr>
        <w:sdtEndPr/>
        <w:sdtContent/>
      </w:sdt>
      <w:sdt>
        <w:sdtPr>
          <w:tag w:val="goog_rdk_19"/>
          <w:id w:val="1851533911"/>
        </w:sdtPr>
        <w:sdtEndPr/>
        <w:sdtContent/>
      </w:sdt>
      <w:sdt>
        <w:sdtPr>
          <w:tag w:val="goog_rdk_20"/>
          <w:id w:val="-1790348237"/>
        </w:sdtPr>
        <w:sdtEndPr/>
        <w:sdtContent/>
      </w:sdt>
      <w:sdt>
        <w:sdtPr>
          <w:tag w:val="goog_rdk_21"/>
          <w:id w:val="480038651"/>
        </w:sdtPr>
        <w:sdtEndPr/>
        <w:sdtContent/>
      </w:sdt>
      <w:sdt>
        <w:sdtPr>
          <w:tag w:val="goog_rdk_22"/>
          <w:id w:val="-545910693"/>
        </w:sdtPr>
        <w:sdtEndPr/>
        <w:sdtContent/>
      </w:sdt>
      <w:sdt>
        <w:sdtPr>
          <w:tag w:val="goog_rdk_23"/>
          <w:id w:val="-923030931"/>
        </w:sdtPr>
        <w:sdtEndPr/>
        <w:sdtContent/>
      </w:sdt>
      <w:sdt>
        <w:sdtPr>
          <w:tag w:val="goog_rdk_24"/>
          <w:id w:val="565759788"/>
        </w:sdtPr>
        <w:sdtEndPr/>
        <w:sdtContent/>
      </w:sdt>
      <w:sdt>
        <w:sdtPr>
          <w:tag w:val="goog_rdk_25"/>
          <w:id w:val="1175080159"/>
        </w:sdtPr>
        <w:sdtEndPr/>
        <w:sdtContent/>
      </w:sdt>
      <w:sdt>
        <w:sdtPr>
          <w:tag w:val="goog_rdk_26"/>
          <w:id w:val="1736817161"/>
        </w:sdtPr>
        <w:sdtEndPr/>
        <w:sdtContent/>
      </w:sdt>
      <w:bookmarkStart w:id="46" w:name="_heading=h.1ksv4uv" w:colFirst="0" w:colLast="0"/>
      <w:bookmarkStart w:id="47" w:name="_heading=h.44sinio" w:colFirst="0" w:colLast="0"/>
      <w:bookmarkStart w:id="48" w:name="_heading=h.pevxol8xrymb" w:colFirst="0" w:colLast="0"/>
      <w:bookmarkStart w:id="49" w:name="_heading=h.u2gz7cp1cz7e" w:colFirst="0" w:colLast="0"/>
      <w:bookmarkEnd w:id="46"/>
      <w:bookmarkEnd w:id="47"/>
      <w:bookmarkEnd w:id="48"/>
      <w:bookmarkEnd w:id="49"/>
      <w:r>
        <w:t>End notes</w:t>
      </w:r>
    </w:p>
    <w:p w14:paraId="0000009E" w14:textId="77777777" w:rsidR="0022022C" w:rsidRDefault="0022022C"/>
    <w:bookmarkStart w:id="50" w:name="_heading=h.2jxsxqh" w:colFirst="0" w:colLast="0"/>
    <w:bookmarkEnd w:id="50"/>
    <w:p w14:paraId="0000009F" w14:textId="77777777" w:rsidR="0022022C" w:rsidRDefault="00FB35A1">
      <w:pPr>
        <w:pStyle w:val="Heading3"/>
      </w:pPr>
      <w:sdt>
        <w:sdtPr>
          <w:tag w:val="goog_rdk_27"/>
          <w:id w:val="-247657321"/>
        </w:sdtPr>
        <w:sdtEndPr/>
        <w:sdtContent>
          <w:commentRangeStart w:id="51"/>
        </w:sdtContent>
      </w:sdt>
      <w:r>
        <w:t>Acknowledgements</w:t>
      </w:r>
      <w:commentRangeEnd w:id="51"/>
      <w:r>
        <w:commentReference w:id="51"/>
      </w:r>
    </w:p>
    <w:p w14:paraId="000000A0" w14:textId="77777777" w:rsidR="0022022C" w:rsidRDefault="00FB35A1">
      <w:r>
        <w:t>We would like to acknowledge and thank all the past and present SWMP technicians and Research and Monitoring staff who have facilitated this long-term data collection effort. Financial support for this publication was provided, fully or in part, by a grant under the Federal Coastal Zone Management Act, administered by the Office for Coastal Management, National Oceanic and Atmospheric Administration, Silver Spring, MD. KLR was funded by NOAA Office for Coastal Management [NA18NOS4200151]. KAC was funded thr</w:t>
      </w:r>
      <w:r>
        <w:t>ough a USC/CDMO subaward of NOAA Office for Coastal Management [NA22NOS4200128]. DMS was funded by NOAA Office for Coastal Management [NA24NOSX420C0039]. RPD and JLK were funded by NOAA Office for Coastal Management [NA24NOSX420C0046]. ARH was funded by NOAA OCM [NA24NOSx420C0037].</w:t>
      </w:r>
    </w:p>
    <w:p w14:paraId="000000A1" w14:textId="77777777" w:rsidR="0022022C" w:rsidRDefault="0022022C">
      <w:pPr>
        <w:pStyle w:val="Heading3"/>
      </w:pPr>
      <w:bookmarkStart w:id="52" w:name="_heading=h.1k9ehrnbw8wh" w:colFirst="0" w:colLast="0"/>
      <w:bookmarkEnd w:id="52"/>
    </w:p>
    <w:bookmarkStart w:id="53" w:name="_heading=h.1l7of7u1fknk" w:colFirst="0" w:colLast="0"/>
    <w:bookmarkEnd w:id="53"/>
    <w:p w14:paraId="000000A2" w14:textId="77777777" w:rsidR="0022022C" w:rsidRDefault="00FB35A1">
      <w:pPr>
        <w:pStyle w:val="Heading3"/>
      </w:pPr>
      <w:sdt>
        <w:sdtPr>
          <w:tag w:val="goog_rdk_28"/>
          <w:id w:val="1718933085"/>
        </w:sdtPr>
        <w:sdtEndPr/>
        <w:sdtContent>
          <w:commentRangeStart w:id="54"/>
        </w:sdtContent>
      </w:sdt>
      <w:sdt>
        <w:sdtPr>
          <w:tag w:val="goog_rdk_29"/>
          <w:id w:val="563225607"/>
        </w:sdtPr>
        <w:sdtEndPr/>
        <w:sdtContent>
          <w:commentRangeStart w:id="55"/>
        </w:sdtContent>
      </w:sdt>
      <w:r>
        <w:t>Author Contributions</w:t>
      </w:r>
      <w:commentRangeEnd w:id="54"/>
      <w:r>
        <w:commentReference w:id="54"/>
      </w:r>
      <w:commentRangeEnd w:id="55"/>
      <w:r>
        <w:commentReference w:id="55"/>
      </w:r>
    </w:p>
    <w:p w14:paraId="000000A3" w14:textId="77777777" w:rsidR="0022022C" w:rsidRDefault="00FB35A1">
      <w:r>
        <w:rPr>
          <w:b/>
        </w:rPr>
        <w:t>KLR:</w:t>
      </w:r>
      <w:r>
        <w:t xml:space="preserve"> Conceptualization, Project administration, Methodology, Validation, Formal analysis, Investigation, Writing - Original Draft, Writing - Review &amp; Editing, </w:t>
      </w:r>
      <w:proofErr w:type="gramStart"/>
      <w:r>
        <w:t>Visualization;</w:t>
      </w:r>
      <w:proofErr w:type="gramEnd"/>
      <w:r>
        <w:t xml:space="preserve"> </w:t>
      </w:r>
    </w:p>
    <w:p w14:paraId="000000A4" w14:textId="29E187BB" w:rsidR="0022022C" w:rsidRDefault="00FB35A1">
      <w:r>
        <w:rPr>
          <w:b/>
        </w:rPr>
        <w:t>KAC:</w:t>
      </w:r>
      <w:r>
        <w:t xml:space="preserve"> Methodology, Software, Validation, Formal Analysis, Investigation, Resources, Data Curation, Writing - Original Draft, Writing - Review &amp; Editing, Visualization; </w:t>
      </w:r>
      <w:r>
        <w:rPr>
          <w:b/>
        </w:rPr>
        <w:t>JCG</w:t>
      </w:r>
      <w:r>
        <w:t xml:space="preserve">: Writing - Original Draft, Writing - Review &amp; Editing; </w:t>
      </w:r>
      <w:r>
        <w:rPr>
          <w:b/>
        </w:rPr>
        <w:t>DMS</w:t>
      </w:r>
      <w:r>
        <w:t xml:space="preserve">: Conceptualization, Methodology, Writing - Review &amp; Editing; </w:t>
      </w:r>
      <w:r>
        <w:rPr>
          <w:b/>
        </w:rPr>
        <w:t>JLK</w:t>
      </w:r>
      <w:r>
        <w:t xml:space="preserve">: Conceptualization, Methodology, Software, Investigation, Writing - Original Draft, Writing - Review &amp; Editing; </w:t>
      </w:r>
      <w:r>
        <w:rPr>
          <w:b/>
        </w:rPr>
        <w:t>ARH</w:t>
      </w:r>
      <w:r>
        <w:t xml:space="preserve">: Conceptualization, Methodology, Writing - </w:t>
      </w:r>
      <w:r>
        <w:t xml:space="preserve">Writing - </w:t>
      </w:r>
      <w:r>
        <w:t>Original Draft,</w:t>
      </w:r>
      <w:r>
        <w:t xml:space="preserve"> Writing -</w:t>
      </w:r>
      <w:r>
        <w:t xml:space="preserve"> Review &amp; Editing, </w:t>
      </w:r>
      <w:r>
        <w:rPr>
          <w:b/>
        </w:rPr>
        <w:t xml:space="preserve">HNN: </w:t>
      </w:r>
      <w:r>
        <w:t>Conceptualization, Methodology, Writing - Original Draft, Writing - Review &amp; Editing</w:t>
      </w:r>
    </w:p>
    <w:p w14:paraId="000000A5" w14:textId="77777777" w:rsidR="0022022C" w:rsidRDefault="0022022C"/>
    <w:p w14:paraId="000000A6" w14:textId="77777777" w:rsidR="0022022C" w:rsidRDefault="0022022C"/>
    <w:p w14:paraId="000000A7" w14:textId="77777777" w:rsidR="0022022C" w:rsidRDefault="00FB35A1">
      <w:r>
        <w:t xml:space="preserve">The authors have no competing interests to declare. </w:t>
      </w:r>
    </w:p>
    <w:p w14:paraId="000000A8" w14:textId="77777777" w:rsidR="0022022C" w:rsidRDefault="0022022C"/>
    <w:p w14:paraId="000000A9" w14:textId="77777777" w:rsidR="0022022C" w:rsidRDefault="00FB35A1">
      <w:r>
        <w:t>Supplementary Information is available for this paper.</w:t>
      </w:r>
    </w:p>
    <w:p w14:paraId="000000AA" w14:textId="77777777" w:rsidR="0022022C" w:rsidRDefault="0022022C"/>
    <w:p w14:paraId="000000AB" w14:textId="77777777" w:rsidR="0022022C" w:rsidRDefault="00FB35A1">
      <w:r>
        <w:t>Correspondence and requests for materials should be addressed to Kaitlin L. Reinl at kreinl@wisc.edu</w:t>
      </w:r>
    </w:p>
    <w:p w14:paraId="000000AC" w14:textId="77777777" w:rsidR="0022022C" w:rsidRDefault="0022022C">
      <w:pPr>
        <w:pStyle w:val="Heading3"/>
      </w:pPr>
      <w:bookmarkStart w:id="56" w:name="_heading=h.z337ya" w:colFirst="0" w:colLast="0"/>
      <w:bookmarkEnd w:id="56"/>
    </w:p>
    <w:p w14:paraId="000000AD" w14:textId="77777777" w:rsidR="0022022C" w:rsidRDefault="0022022C"/>
    <w:p w14:paraId="000000AE" w14:textId="77777777" w:rsidR="0022022C" w:rsidRDefault="00FB35A1">
      <w:pPr>
        <w:pStyle w:val="Heading3"/>
      </w:pPr>
      <w:bookmarkStart w:id="57" w:name="_heading=h.4dj5sootb16" w:colFirst="0" w:colLast="0"/>
      <w:bookmarkEnd w:id="57"/>
      <w:r>
        <w:br w:type="page"/>
      </w:r>
    </w:p>
    <w:p w14:paraId="000000AF" w14:textId="77777777" w:rsidR="0022022C" w:rsidRDefault="00FB35A1">
      <w:pPr>
        <w:pStyle w:val="Heading3"/>
      </w:pPr>
      <w:bookmarkStart w:id="58" w:name="_heading=h.3j2qqm3" w:colFirst="0" w:colLast="0"/>
      <w:bookmarkEnd w:id="58"/>
      <w:r>
        <w:t>Supplementary</w:t>
      </w:r>
    </w:p>
    <w:p w14:paraId="000000B0" w14:textId="77777777" w:rsidR="0022022C" w:rsidRDefault="00FB35A1">
      <w:hyperlink w:anchor=" Then combine them into a 2x2 panel using patchwork library(patchwork)  four_panel_plot &lt;- (po4_partial | nh4_partial) /                    (turb_partial   | chla_partial)  # Display the plot four_panel_plot   ggsave(&quot;C:/Users/kreinl1/OneDrive - UW-Madison/GitHub/WQ_SWMP_Synthesis/R/Figures/Chla_Trend_partial.png&quot;, plot = four_panel_plot, width = 8, height = 8, dpi = 300)">
        <w:r>
          <w:rPr>
            <w:color w:val="1155CC"/>
            <w:u w:val="single"/>
          </w:rPr>
          <w:t>Final Fig. s/tables</w:t>
        </w:r>
      </w:hyperlink>
    </w:p>
    <w:p w14:paraId="000000B1" w14:textId="77777777" w:rsidR="0022022C" w:rsidRDefault="0022022C"/>
    <w:p w14:paraId="4C20E2FB" w14:textId="77777777" w:rsidR="008D47BF" w:rsidRDefault="00FB35A1">
      <w:r>
        <w:rPr>
          <w:noProof/>
        </w:rPr>
        <w:drawing>
          <wp:inline distT="19050" distB="19050" distL="19050" distR="19050" wp14:anchorId="24B08D0E" wp14:editId="24200BB5">
            <wp:extent cx="4376850" cy="2701142"/>
            <wp:effectExtent l="0" t="0" r="0" b="0"/>
            <wp:docPr id="10792243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376850" cy="2701142"/>
                    </a:xfrm>
                    <a:prstGeom prst="rect">
                      <a:avLst/>
                    </a:prstGeom>
                    <a:ln/>
                  </pic:spPr>
                </pic:pic>
              </a:graphicData>
            </a:graphic>
          </wp:inline>
        </w:drawing>
      </w:r>
    </w:p>
    <w:p w14:paraId="000000B3" w14:textId="77777777" w:rsidR="0022022C" w:rsidRDefault="00FB35A1">
      <w:r>
        <w:rPr>
          <w:b/>
        </w:rPr>
        <w:t xml:space="preserve">Fig. 1. </w:t>
      </w:r>
      <w:r>
        <w:t xml:space="preserve">Relationship between sonde salinity measurements and </w:t>
      </w:r>
      <w:proofErr w:type="spellStart"/>
      <w:r>
        <w:t>SpCond</w:t>
      </w:r>
      <w:proofErr w:type="spellEnd"/>
      <w:r>
        <w:t xml:space="preserve">. In this dataset </w:t>
      </w:r>
      <w:proofErr w:type="spellStart"/>
      <w:r>
        <w:t>SpCond</w:t>
      </w:r>
      <w:proofErr w:type="spellEnd"/>
      <w:r>
        <w:t xml:space="preserve"> is dominated by salinity influence. Further, salinity PSU on the YSI EXO2 Sonde is calculated from </w:t>
      </w:r>
      <w:proofErr w:type="spellStart"/>
      <w:r>
        <w:t>SpCond</w:t>
      </w:r>
      <w:proofErr w:type="spellEnd"/>
      <w:r>
        <w:t xml:space="preserve"> measurements. </w:t>
      </w:r>
    </w:p>
    <w:p w14:paraId="000000B4" w14:textId="77777777" w:rsidR="0022022C" w:rsidRDefault="0022022C"/>
    <w:p w14:paraId="7C6DEC60" w14:textId="77777777" w:rsidR="008D47BF" w:rsidRDefault="00FB35A1">
      <w:r>
        <w:rPr>
          <w:noProof/>
        </w:rPr>
        <w:drawing>
          <wp:inline distT="114300" distB="114300" distL="114300" distR="114300" wp14:anchorId="201225F9" wp14:editId="7347881D">
            <wp:extent cx="5943600" cy="3251200"/>
            <wp:effectExtent l="0" t="0" r="0" b="0"/>
            <wp:docPr id="11984303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251200"/>
                    </a:xfrm>
                    <a:prstGeom prst="rect">
                      <a:avLst/>
                    </a:prstGeom>
                    <a:ln/>
                  </pic:spPr>
                </pic:pic>
              </a:graphicData>
            </a:graphic>
          </wp:inline>
        </w:drawing>
      </w:r>
    </w:p>
    <w:p w14:paraId="000000B6" w14:textId="77777777" w:rsidR="0022022C" w:rsidRDefault="00FB35A1">
      <w:r>
        <w:rPr>
          <w:b/>
        </w:rPr>
        <w:t xml:space="preserve">Fig. 2. </w:t>
      </w:r>
      <w:r>
        <w:t xml:space="preserve">PCA showing PC1 and PC2 (left) and PC1 and PC3). All points are annotated with station codes. </w:t>
      </w:r>
    </w:p>
    <w:p w14:paraId="1A3DA564" w14:textId="77777777" w:rsidR="008D47BF" w:rsidRDefault="00FB35A1">
      <w:r>
        <w:rPr>
          <w:noProof/>
        </w:rPr>
        <w:drawing>
          <wp:inline distT="19050" distB="19050" distL="19050" distR="19050" wp14:anchorId="49FEB3AF" wp14:editId="4B402FEB">
            <wp:extent cx="4452938" cy="3231335"/>
            <wp:effectExtent l="0" t="0" r="0" b="0"/>
            <wp:docPr id="8042111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452938" cy="3231335"/>
                    </a:xfrm>
                    <a:prstGeom prst="rect">
                      <a:avLst/>
                    </a:prstGeom>
                    <a:ln/>
                  </pic:spPr>
                </pic:pic>
              </a:graphicData>
            </a:graphic>
          </wp:inline>
        </w:drawing>
      </w:r>
    </w:p>
    <w:p w14:paraId="000000B8" w14:textId="75D7AD7F" w:rsidR="0022022C" w:rsidRDefault="00FB35A1">
      <w:r>
        <w:rPr>
          <w:b/>
        </w:rPr>
        <w:t xml:space="preserve">Fig. 3. </w:t>
      </w:r>
      <w:r>
        <w:t>Biplot of phosphate (PO</w:t>
      </w:r>
      <w:r>
        <w:rPr>
          <w:vertAlign w:val="subscript"/>
        </w:rPr>
        <w:t>4</w:t>
      </w:r>
      <w:r>
        <w:t xml:space="preserve">) and </w:t>
      </w:r>
      <w:r>
        <w:t>ammoni</w:t>
      </w:r>
      <w:r w:rsidR="002F13A5">
        <w:t>um</w:t>
      </w:r>
      <w:r>
        <w:t xml:space="preserve"> (NH</w:t>
      </w:r>
      <w:r>
        <w:rPr>
          <w:vertAlign w:val="subscript"/>
        </w:rPr>
        <w:t>4</w:t>
      </w:r>
      <w:r>
        <w:t xml:space="preserve">) trends colored by cluster. </w:t>
      </w:r>
    </w:p>
    <w:p w14:paraId="000000B9" w14:textId="77777777" w:rsidR="0022022C" w:rsidRDefault="0022022C"/>
    <w:p w14:paraId="26B042B9" w14:textId="77777777" w:rsidR="008D47BF" w:rsidRDefault="00FB35A1">
      <w:r>
        <w:rPr>
          <w:noProof/>
        </w:rPr>
        <w:drawing>
          <wp:inline distT="19050" distB="19050" distL="19050" distR="19050" wp14:anchorId="52FC79DD" wp14:editId="3ADBF824">
            <wp:extent cx="4167411" cy="3001528"/>
            <wp:effectExtent l="0" t="0" r="0" b="0"/>
            <wp:docPr id="1844380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167411" cy="3001528"/>
                    </a:xfrm>
                    <a:prstGeom prst="rect">
                      <a:avLst/>
                    </a:prstGeom>
                    <a:ln/>
                  </pic:spPr>
                </pic:pic>
              </a:graphicData>
            </a:graphic>
          </wp:inline>
        </w:drawing>
      </w:r>
    </w:p>
    <w:p w14:paraId="000000BB" w14:textId="77777777" w:rsidR="0022022C" w:rsidRDefault="00FB35A1">
      <w:r>
        <w:rPr>
          <w:b/>
        </w:rPr>
        <w:t xml:space="preserve">Fig. 4. </w:t>
      </w:r>
      <w:r>
        <w:t>Biplot of phosphate (PO</w:t>
      </w:r>
      <w:r>
        <w:rPr>
          <w:vertAlign w:val="subscript"/>
        </w:rPr>
        <w:t>4</w:t>
      </w:r>
      <w:r>
        <w:t xml:space="preserve">) and </w:t>
      </w:r>
      <w:proofErr w:type="spellStart"/>
      <w:r>
        <w:t>nitrite+nitrate</w:t>
      </w:r>
      <w:proofErr w:type="spellEnd"/>
      <w:r>
        <w:t xml:space="preserve"> (NO</w:t>
      </w:r>
      <w:r>
        <w:rPr>
          <w:vertAlign w:val="subscript"/>
        </w:rPr>
        <w:t>23</w:t>
      </w:r>
      <w:r>
        <w:t xml:space="preserve">) trends colored by cluster. </w:t>
      </w:r>
    </w:p>
    <w:p w14:paraId="000000BC" w14:textId="77777777" w:rsidR="0022022C" w:rsidRDefault="0022022C"/>
    <w:p w14:paraId="23CB434A" w14:textId="77777777" w:rsidR="008D47BF" w:rsidRDefault="00FB35A1">
      <w:r>
        <w:rPr>
          <w:noProof/>
        </w:rPr>
        <w:drawing>
          <wp:inline distT="19050" distB="19050" distL="19050" distR="19050" wp14:anchorId="47E128ED" wp14:editId="23EBEB09">
            <wp:extent cx="4087546" cy="2947988"/>
            <wp:effectExtent l="0" t="0" r="0" b="0"/>
            <wp:docPr id="2071503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087546" cy="2947988"/>
                    </a:xfrm>
                    <a:prstGeom prst="rect">
                      <a:avLst/>
                    </a:prstGeom>
                    <a:ln/>
                  </pic:spPr>
                </pic:pic>
              </a:graphicData>
            </a:graphic>
          </wp:inline>
        </w:drawing>
      </w:r>
    </w:p>
    <w:p w14:paraId="000000BE" w14:textId="10EC0E8B" w:rsidR="0022022C" w:rsidRDefault="00FB35A1">
      <w:r>
        <w:rPr>
          <w:b/>
        </w:rPr>
        <w:t xml:space="preserve">Fig. 5. </w:t>
      </w:r>
      <w:r>
        <w:t xml:space="preserve">Biplot of </w:t>
      </w:r>
      <w:proofErr w:type="spellStart"/>
      <w:r>
        <w:t>nitrite+nitrate</w:t>
      </w:r>
      <w:proofErr w:type="spellEnd"/>
      <w:r>
        <w:t xml:space="preserve"> (NO</w:t>
      </w:r>
      <w:r>
        <w:rPr>
          <w:vertAlign w:val="subscript"/>
        </w:rPr>
        <w:t>23</w:t>
      </w:r>
      <w:r>
        <w:t xml:space="preserve">) and </w:t>
      </w:r>
      <w:r w:rsidR="002F13A5">
        <w:t>ammonium</w:t>
      </w:r>
      <w:sdt>
        <w:sdtPr>
          <w:tag w:val="goog_rdk_33"/>
          <w:id w:val="-1344319450"/>
        </w:sdtPr>
        <w:sdtEndPr/>
        <w:sdtContent/>
      </w:sdt>
      <w:r>
        <w:t xml:space="preserve"> (NH</w:t>
      </w:r>
      <w:r>
        <w:rPr>
          <w:vertAlign w:val="subscript"/>
        </w:rPr>
        <w:t>4</w:t>
      </w:r>
      <w:r>
        <w:t xml:space="preserve">) trends colored by cluster. </w:t>
      </w:r>
    </w:p>
    <w:p w14:paraId="000000BF" w14:textId="77777777" w:rsidR="0022022C" w:rsidRDefault="0022022C"/>
    <w:p w14:paraId="000000C0" w14:textId="77777777" w:rsidR="0022022C" w:rsidRDefault="00FB35A1">
      <w:r>
        <w:rPr>
          <w:noProof/>
        </w:rPr>
        <w:drawing>
          <wp:inline distT="19050" distB="19050" distL="19050" distR="19050" wp14:anchorId="0DF7FB4C" wp14:editId="7D704721">
            <wp:extent cx="4967288" cy="4967288"/>
            <wp:effectExtent l="0" t="0" r="0" b="0"/>
            <wp:docPr id="1659945852" name="image6.png" descr="Chla_Trend_partial.png"/>
            <wp:cNvGraphicFramePr/>
            <a:graphic xmlns:a="http://schemas.openxmlformats.org/drawingml/2006/main">
              <a:graphicData uri="http://schemas.openxmlformats.org/drawingml/2006/picture">
                <pic:pic xmlns:pic="http://schemas.openxmlformats.org/drawingml/2006/picture">
                  <pic:nvPicPr>
                    <pic:cNvPr id="0" name="image6.png" descr="Chla_Trend_partial.png"/>
                    <pic:cNvPicPr preferRelativeResize="0"/>
                  </pic:nvPicPr>
                  <pic:blipFill>
                    <a:blip r:embed="rId28"/>
                    <a:srcRect/>
                    <a:stretch>
                      <a:fillRect/>
                    </a:stretch>
                  </pic:blipFill>
                  <pic:spPr>
                    <a:xfrm>
                      <a:off x="0" y="0"/>
                      <a:ext cx="4967288" cy="4967288"/>
                    </a:xfrm>
                    <a:prstGeom prst="rect">
                      <a:avLst/>
                    </a:prstGeom>
                    <a:ln/>
                  </pic:spPr>
                </pic:pic>
              </a:graphicData>
            </a:graphic>
          </wp:inline>
        </w:drawing>
      </w:r>
    </w:p>
    <w:p w14:paraId="000000C1" w14:textId="77777777" w:rsidR="0022022C" w:rsidRDefault="00FB35A1">
      <w:r>
        <w:rPr>
          <w:b/>
        </w:rPr>
        <w:t xml:space="preserve">Fig. 6. </w:t>
      </w:r>
      <w:r>
        <w:t>Partial effects plots for the top four predictors in the chlorophyll-a (</w:t>
      </w:r>
      <w:proofErr w:type="spellStart"/>
      <w:r>
        <w:t>chl</w:t>
      </w:r>
      <w:proofErr w:type="spellEnd"/>
      <w:r>
        <w:t xml:space="preserve">-a) trend model. Each panel shows the predictor effect when all other predictors are held constant at their average value. </w:t>
      </w:r>
    </w:p>
    <w:p w14:paraId="3B9266E1" w14:textId="77777777" w:rsidR="008D47BF" w:rsidRDefault="00FB35A1">
      <w:r>
        <w:rPr>
          <w:noProof/>
        </w:rPr>
        <w:drawing>
          <wp:inline distT="19050" distB="19050" distL="19050" distR="19050" wp14:anchorId="7A818713" wp14:editId="5627CCBA">
            <wp:extent cx="5943600" cy="4749800"/>
            <wp:effectExtent l="0" t="0" r="0" b="0"/>
            <wp:docPr id="1071221911" name="image8.png" descr="DO_Trend_partial.png"/>
            <wp:cNvGraphicFramePr/>
            <a:graphic xmlns:a="http://schemas.openxmlformats.org/drawingml/2006/main">
              <a:graphicData uri="http://schemas.openxmlformats.org/drawingml/2006/picture">
                <pic:pic xmlns:pic="http://schemas.openxmlformats.org/drawingml/2006/picture">
                  <pic:nvPicPr>
                    <pic:cNvPr id="0" name="image8.png" descr="DO_Trend_partial.png"/>
                    <pic:cNvPicPr preferRelativeResize="0"/>
                  </pic:nvPicPr>
                  <pic:blipFill>
                    <a:blip r:embed="rId29"/>
                    <a:srcRect/>
                    <a:stretch>
                      <a:fillRect/>
                    </a:stretch>
                  </pic:blipFill>
                  <pic:spPr>
                    <a:xfrm>
                      <a:off x="0" y="0"/>
                      <a:ext cx="5943600" cy="4749800"/>
                    </a:xfrm>
                    <a:prstGeom prst="rect">
                      <a:avLst/>
                    </a:prstGeom>
                    <a:ln/>
                  </pic:spPr>
                </pic:pic>
              </a:graphicData>
            </a:graphic>
          </wp:inline>
        </w:drawing>
      </w:r>
    </w:p>
    <w:p w14:paraId="000000C3" w14:textId="7DA3181E" w:rsidR="0022022C" w:rsidRDefault="00FB35A1">
      <w:sdt>
        <w:sdtPr>
          <w:tag w:val="goog_rdk_34"/>
          <w:id w:val="657038902"/>
          <w:showingPlcHdr/>
        </w:sdtPr>
        <w:sdtEndPr/>
        <w:sdtContent>
          <w:r w:rsidR="002F13A5">
            <w:t xml:space="preserve">     </w:t>
          </w:r>
        </w:sdtContent>
      </w:sdt>
      <w:r>
        <w:rPr>
          <w:b/>
        </w:rPr>
        <w:t>Fig. 7</w:t>
      </w:r>
      <w:r>
        <w:rPr>
          <w:b/>
        </w:rPr>
        <w:t xml:space="preserve">. </w:t>
      </w:r>
      <w:r>
        <w:t xml:space="preserve">Partial effects plots for the top four predictors in the dissolved oxygen (DO) trend model. Each panel shows the predictor effect when all other predictors are held constant at their average value. </w:t>
      </w:r>
    </w:p>
    <w:p w14:paraId="000000C4" w14:textId="77777777" w:rsidR="0022022C" w:rsidRDefault="0022022C"/>
    <w:p w14:paraId="4FE5D9E8" w14:textId="77777777" w:rsidR="008D47BF" w:rsidRDefault="00FB35A1">
      <w:r>
        <w:rPr>
          <w:noProof/>
        </w:rPr>
        <w:drawing>
          <wp:inline distT="114300" distB="114300" distL="114300" distR="114300" wp14:anchorId="3FE5670F" wp14:editId="5EAF72C1">
            <wp:extent cx="5943600" cy="4559300"/>
            <wp:effectExtent l="0" t="0" r="0" b="0"/>
            <wp:docPr id="12418630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4559300"/>
                    </a:xfrm>
                    <a:prstGeom prst="rect">
                      <a:avLst/>
                    </a:prstGeom>
                    <a:ln/>
                  </pic:spPr>
                </pic:pic>
              </a:graphicData>
            </a:graphic>
          </wp:inline>
        </w:drawing>
      </w:r>
    </w:p>
    <w:p w14:paraId="000000C6" w14:textId="77777777" w:rsidR="0022022C" w:rsidRDefault="00FB35A1">
      <w:r>
        <w:rPr>
          <w:b/>
        </w:rPr>
        <w:t xml:space="preserve">Fig. 8. </w:t>
      </w:r>
      <w:r>
        <w:t xml:space="preserve">Relationship between chlorophyll-a trend slope and percent cover for various NLCD land use/land cover (LULC) categories at the HUC 12 watershed scale. </w:t>
      </w:r>
    </w:p>
    <w:p w14:paraId="000000C7" w14:textId="77777777" w:rsidR="0022022C" w:rsidRDefault="0022022C"/>
    <w:p w14:paraId="0BD23AD2" w14:textId="77777777" w:rsidR="008D47BF" w:rsidRDefault="00FB35A1">
      <w:r>
        <w:rPr>
          <w:noProof/>
        </w:rPr>
        <w:drawing>
          <wp:inline distT="19050" distB="19050" distL="19050" distR="19050" wp14:anchorId="1B274290" wp14:editId="4C315199">
            <wp:extent cx="5943600" cy="3937000"/>
            <wp:effectExtent l="0" t="0" r="0" b="0"/>
            <wp:docPr id="13530095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3937000"/>
                    </a:xfrm>
                    <a:prstGeom prst="rect">
                      <a:avLst/>
                    </a:prstGeom>
                    <a:ln/>
                  </pic:spPr>
                </pic:pic>
              </a:graphicData>
            </a:graphic>
          </wp:inline>
        </w:drawing>
      </w:r>
    </w:p>
    <w:p w14:paraId="000000C9" w14:textId="77777777" w:rsidR="0022022C" w:rsidRDefault="00FB35A1">
      <w:r>
        <w:rPr>
          <w:b/>
        </w:rPr>
        <w:t xml:space="preserve">Fig. 9. </w:t>
      </w:r>
      <w:r>
        <w:t xml:space="preserve">Relationship between dissolved oxygen (DO) trend slope and percent cover for various NLCD land use/land cover (LULC) categories at the HUC 12 watershed </w:t>
      </w:r>
      <w:proofErr w:type="gramStart"/>
      <w:r>
        <w:t>scale..</w:t>
      </w:r>
      <w:proofErr w:type="gramEnd"/>
      <w:r>
        <w:t xml:space="preserve"> </w:t>
      </w:r>
    </w:p>
    <w:p w14:paraId="1B1438C5" w14:textId="77777777" w:rsidR="008D47BF" w:rsidRDefault="00FB35A1">
      <w:r>
        <w:rPr>
          <w:noProof/>
        </w:rPr>
        <w:drawing>
          <wp:inline distT="114300" distB="114300" distL="114300" distR="114300" wp14:anchorId="71D29D67" wp14:editId="37ED6F54">
            <wp:extent cx="5943600" cy="4419600"/>
            <wp:effectExtent l="0" t="0" r="0" b="0"/>
            <wp:docPr id="12427558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419600"/>
                    </a:xfrm>
                    <a:prstGeom prst="rect">
                      <a:avLst/>
                    </a:prstGeom>
                    <a:ln/>
                  </pic:spPr>
                </pic:pic>
              </a:graphicData>
            </a:graphic>
          </wp:inline>
        </w:drawing>
      </w:r>
    </w:p>
    <w:p w14:paraId="000000CB" w14:textId="77777777" w:rsidR="0022022C" w:rsidRDefault="0022022C">
      <w:pPr>
        <w:rPr>
          <w:b/>
        </w:rPr>
      </w:pPr>
    </w:p>
    <w:p w14:paraId="000000CC" w14:textId="77777777" w:rsidR="0022022C" w:rsidRDefault="00FB35A1">
      <w:r>
        <w:rPr>
          <w:b/>
        </w:rPr>
        <w:t xml:space="preserve">Fig. 10. </w:t>
      </w:r>
      <w:r>
        <w:t xml:space="preserve">Relationship between nutrient trend slopes and percent cover for various NLCD land use/land cover (LULC) categories at the HUC 12 watershed scale. </w:t>
      </w:r>
    </w:p>
    <w:p w14:paraId="000000CD" w14:textId="77777777" w:rsidR="0022022C" w:rsidRDefault="0022022C"/>
    <w:p w14:paraId="2AD4CD8C" w14:textId="77777777" w:rsidR="008D47BF" w:rsidRDefault="00FB35A1">
      <w:r>
        <w:rPr>
          <w:noProof/>
        </w:rPr>
        <w:drawing>
          <wp:inline distT="114300" distB="114300" distL="114300" distR="114300" wp14:anchorId="40DE3A24" wp14:editId="28695F74">
            <wp:extent cx="5943600" cy="4419600"/>
            <wp:effectExtent l="0" t="0" r="0" b="0"/>
            <wp:docPr id="1535991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4419600"/>
                    </a:xfrm>
                    <a:prstGeom prst="rect">
                      <a:avLst/>
                    </a:prstGeom>
                    <a:ln/>
                  </pic:spPr>
                </pic:pic>
              </a:graphicData>
            </a:graphic>
          </wp:inline>
        </w:drawing>
      </w:r>
    </w:p>
    <w:p w14:paraId="000000CF" w14:textId="77777777" w:rsidR="0022022C" w:rsidRDefault="00FB35A1">
      <w:r>
        <w:rPr>
          <w:b/>
        </w:rPr>
        <w:t xml:space="preserve">Fig. 11. </w:t>
      </w:r>
      <w:r>
        <w:t xml:space="preserve">Relationship between nutrient trend slopes and percent cover for various NLCD land use/land cover (LULC) categories at the HUC 12 watershed scale. </w:t>
      </w:r>
    </w:p>
    <w:p w14:paraId="6D7FBFF4" w14:textId="77777777" w:rsidR="008D47BF" w:rsidRDefault="00FB35A1">
      <w:r>
        <w:rPr>
          <w:noProof/>
        </w:rPr>
        <w:drawing>
          <wp:inline distT="114300" distB="114300" distL="114300" distR="114300" wp14:anchorId="58F3D32C" wp14:editId="1CF92F9B">
            <wp:extent cx="5943600" cy="4419600"/>
            <wp:effectExtent l="0" t="0" r="0" b="0"/>
            <wp:docPr id="944238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43600" cy="4419600"/>
                    </a:xfrm>
                    <a:prstGeom prst="rect">
                      <a:avLst/>
                    </a:prstGeom>
                    <a:ln/>
                  </pic:spPr>
                </pic:pic>
              </a:graphicData>
            </a:graphic>
          </wp:inline>
        </w:drawing>
      </w:r>
    </w:p>
    <w:p w14:paraId="000000D1" w14:textId="77777777" w:rsidR="0022022C" w:rsidRDefault="00FB35A1">
      <w:r>
        <w:rPr>
          <w:b/>
        </w:rPr>
        <w:t xml:space="preserve">Fig. 12. </w:t>
      </w:r>
      <w:r>
        <w:t xml:space="preserve">Relationship between nutrient trend slopes and percent cover for various NLCD land use/land cover (LULC) categories at the HUC 12 watershed scale. </w:t>
      </w:r>
    </w:p>
    <w:p w14:paraId="000000D2" w14:textId="77777777" w:rsidR="0022022C" w:rsidRDefault="0022022C"/>
    <w:p w14:paraId="1EA40103" w14:textId="77777777" w:rsidR="008D47BF" w:rsidRDefault="00FB35A1">
      <w:r>
        <w:rPr>
          <w:noProof/>
        </w:rPr>
        <w:drawing>
          <wp:inline distT="19050" distB="19050" distL="19050" distR="19050" wp14:anchorId="14C7904E" wp14:editId="46F7CD5D">
            <wp:extent cx="5688424" cy="3221100"/>
            <wp:effectExtent l="0" t="0" r="0" b="0"/>
            <wp:docPr id="18325044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688424" cy="3221100"/>
                    </a:xfrm>
                    <a:prstGeom prst="rect">
                      <a:avLst/>
                    </a:prstGeom>
                    <a:ln/>
                  </pic:spPr>
                </pic:pic>
              </a:graphicData>
            </a:graphic>
          </wp:inline>
        </w:drawing>
      </w:r>
    </w:p>
    <w:p w14:paraId="000000D4" w14:textId="77777777" w:rsidR="0022022C" w:rsidRDefault="00FB35A1">
      <w:r>
        <w:rPr>
          <w:b/>
        </w:rPr>
        <w:t xml:space="preserve">Fig. 13. </w:t>
      </w:r>
      <w:r>
        <w:t xml:space="preserve">Relationship between dissolved oxygen (DO) saturation trend and temperature trend (left) and DO concentration trend and DO saturation trend (right). </w:t>
      </w:r>
    </w:p>
    <w:p w14:paraId="000000D5" w14:textId="77777777" w:rsidR="0022022C" w:rsidRDefault="0022022C"/>
    <w:p w14:paraId="000000D6" w14:textId="77777777" w:rsidR="0022022C" w:rsidRDefault="0022022C"/>
    <w:p w14:paraId="000000D7" w14:textId="77777777" w:rsidR="0022022C" w:rsidRDefault="0022022C"/>
    <w:p w14:paraId="000000D8" w14:textId="77777777" w:rsidR="0022022C" w:rsidRDefault="0022022C"/>
    <w:p w14:paraId="2B8E3823" w14:textId="77777777" w:rsidR="008D47BF" w:rsidRDefault="00FB35A1">
      <w:r>
        <w:rPr>
          <w:noProof/>
        </w:rPr>
        <w:drawing>
          <wp:inline distT="19050" distB="19050" distL="19050" distR="19050" wp14:anchorId="0A0C57E8" wp14:editId="169513CF">
            <wp:extent cx="4221950" cy="2605550"/>
            <wp:effectExtent l="0" t="0" r="0" b="0"/>
            <wp:docPr id="20017397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4221950" cy="2605550"/>
                    </a:xfrm>
                    <a:prstGeom prst="rect">
                      <a:avLst/>
                    </a:prstGeom>
                    <a:ln/>
                  </pic:spPr>
                </pic:pic>
              </a:graphicData>
            </a:graphic>
          </wp:inline>
        </w:drawing>
      </w:r>
    </w:p>
    <w:p w14:paraId="000000DA" w14:textId="77777777" w:rsidR="0022022C" w:rsidRDefault="00FB35A1">
      <w:r>
        <w:rPr>
          <w:b/>
        </w:rPr>
        <w:t xml:space="preserve">Fig. 14. </w:t>
      </w:r>
      <w:r>
        <w:t>Relationship between median nitrate (NO</w:t>
      </w:r>
      <w:r>
        <w:rPr>
          <w:vertAlign w:val="subscript"/>
        </w:rPr>
        <w:t>3</w:t>
      </w:r>
      <w:r>
        <w:t xml:space="preserve">) and </w:t>
      </w:r>
      <w:proofErr w:type="spellStart"/>
      <w:r>
        <w:t>nitrite+nitrate</w:t>
      </w:r>
      <w:proofErr w:type="spellEnd"/>
      <w:r>
        <w:t xml:space="preserve"> (NO</w:t>
      </w:r>
      <w:r>
        <w:rPr>
          <w:vertAlign w:val="subscript"/>
        </w:rPr>
        <w:t>23</w:t>
      </w:r>
      <w:r>
        <w:t xml:space="preserve">). The red dashed line indicates a 1:1 relationship. </w:t>
      </w:r>
    </w:p>
    <w:p w14:paraId="000000DB" w14:textId="77777777" w:rsidR="0022022C" w:rsidRDefault="0022022C"/>
    <w:p w14:paraId="7025AC56" w14:textId="77777777" w:rsidR="008D47BF" w:rsidRDefault="00FB35A1">
      <w:r>
        <w:rPr>
          <w:noProof/>
        </w:rPr>
        <w:drawing>
          <wp:inline distT="114300" distB="114300" distL="114300" distR="114300" wp14:anchorId="70514BA9" wp14:editId="79D08C4D">
            <wp:extent cx="5943600" cy="3200400"/>
            <wp:effectExtent l="0" t="0" r="0" b="0"/>
            <wp:docPr id="14145427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t="12727"/>
                    <a:stretch>
                      <a:fillRect/>
                    </a:stretch>
                  </pic:blipFill>
                  <pic:spPr>
                    <a:xfrm>
                      <a:off x="0" y="0"/>
                      <a:ext cx="5943600" cy="3200400"/>
                    </a:xfrm>
                    <a:prstGeom prst="rect">
                      <a:avLst/>
                    </a:prstGeom>
                    <a:ln/>
                  </pic:spPr>
                </pic:pic>
              </a:graphicData>
            </a:graphic>
          </wp:inline>
        </w:drawing>
      </w:r>
    </w:p>
    <w:p w14:paraId="000000DD" w14:textId="77777777" w:rsidR="0022022C" w:rsidRDefault="00FB35A1">
      <w:r>
        <w:rPr>
          <w:b/>
        </w:rPr>
        <w:t xml:space="preserve">Fig. 17. </w:t>
      </w:r>
      <w:r>
        <w:t xml:space="preserve">Comparison of estimates for </w:t>
      </w:r>
      <w:proofErr w:type="spellStart"/>
      <w:r>
        <w:t>nitrite+nitrate</w:t>
      </w:r>
      <w:proofErr w:type="spellEnd"/>
      <w:r>
        <w:t xml:space="preserve"> (NO</w:t>
      </w:r>
      <w:r>
        <w:rPr>
          <w:vertAlign w:val="subscript"/>
        </w:rPr>
        <w:t>23</w:t>
      </w:r>
      <w:r>
        <w:t xml:space="preserve">) values below the method detection limit (MDL) using ½ MDL and Regression on Order Statistics (ROS) methods. </w:t>
      </w:r>
    </w:p>
    <w:p w14:paraId="000000DE" w14:textId="77777777" w:rsidR="0022022C" w:rsidRDefault="0022022C"/>
    <w:p w14:paraId="000000DF" w14:textId="77777777" w:rsidR="0022022C" w:rsidRDefault="0022022C"/>
    <w:p w14:paraId="000000E0" w14:textId="77777777" w:rsidR="0022022C" w:rsidRDefault="00FB35A1">
      <w:r>
        <w:rPr>
          <w:b/>
        </w:rPr>
        <w:t>Table 1.</w:t>
      </w:r>
      <w:r>
        <w:t xml:space="preserve"> Summary of monitoring stations included in the analysis, showing station metadata (name, location, and Reserve affiliation), state, geographic coordinates, and the start and end years of available water quality (</w:t>
      </w:r>
      <w:proofErr w:type="spellStart"/>
      <w:r>
        <w:t>wq</w:t>
      </w:r>
      <w:proofErr w:type="spellEnd"/>
      <w:r>
        <w:t>) and nutrient (nut) monitoring data. Time series lengths (in years) are reported for both datasets</w:t>
      </w:r>
    </w:p>
    <w:p w14:paraId="000000E1" w14:textId="77777777" w:rsidR="0022022C" w:rsidRDefault="0022022C"/>
    <w:p w14:paraId="000000E2" w14:textId="77777777" w:rsidR="0022022C" w:rsidRDefault="00FB35A1">
      <w:r>
        <w:rPr>
          <w:b/>
        </w:rPr>
        <w:t xml:space="preserve">Table 2. </w:t>
      </w:r>
      <w:r>
        <w:t>PCA and cluster analysis output. Nutrient, chlorophyll-a (</w:t>
      </w:r>
      <w:proofErr w:type="spellStart"/>
      <w:r>
        <w:t>chl</w:t>
      </w:r>
      <w:proofErr w:type="spellEnd"/>
      <w:r>
        <w:t xml:space="preserve">-a), and turbidity values were log transformed before PCA values were computed. </w:t>
      </w:r>
    </w:p>
    <w:p w14:paraId="000000E3" w14:textId="77777777" w:rsidR="0022022C" w:rsidRDefault="0022022C"/>
    <w:p w14:paraId="000000E4" w14:textId="77777777" w:rsidR="0022022C" w:rsidRDefault="00FB35A1">
      <w:r>
        <w:rPr>
          <w:b/>
        </w:rPr>
        <w:t xml:space="preserve">Table 3. </w:t>
      </w:r>
      <w:r>
        <w:t>Median values for all parameters.</w:t>
      </w:r>
    </w:p>
    <w:p w14:paraId="000000E5" w14:textId="77777777" w:rsidR="0022022C" w:rsidRDefault="0022022C"/>
    <w:p w14:paraId="000000E6" w14:textId="4E3FECFD" w:rsidR="0022022C" w:rsidRDefault="00FB35A1">
      <w:r>
        <w:rPr>
          <w:b/>
        </w:rPr>
        <w:t xml:space="preserve">Table </w:t>
      </w:r>
      <w:proofErr w:type="gramStart"/>
      <w:r>
        <w:rPr>
          <w:b/>
        </w:rPr>
        <w:t>4.</w:t>
      </w:r>
      <w:r>
        <w:t>Water</w:t>
      </w:r>
      <w:proofErr w:type="gramEnd"/>
      <w:r>
        <w:t xml:space="preserve"> quality, nutrient, and </w:t>
      </w:r>
      <w:proofErr w:type="spellStart"/>
      <w:r>
        <w:t>chl</w:t>
      </w:r>
      <w:proofErr w:type="spellEnd"/>
      <w:r>
        <w:t xml:space="preserve">-a </w:t>
      </w:r>
      <w:r>
        <w:t xml:space="preserve"> </w:t>
      </w:r>
      <w:sdt>
        <w:sdtPr>
          <w:tag w:val="goog_rdk_35"/>
          <w:id w:val="868113308"/>
          <w:showingPlcHdr/>
        </w:sdtPr>
        <w:sdtEndPr/>
        <w:sdtContent>
          <w:r w:rsidR="002F13A5">
            <w:t xml:space="preserve">     </w:t>
          </w:r>
        </w:sdtContent>
      </w:sdt>
      <w:r>
        <w:t>slopes and associated statistics.</w:t>
      </w:r>
    </w:p>
    <w:p w14:paraId="000000E7" w14:textId="77777777" w:rsidR="0022022C" w:rsidRDefault="0022022C"/>
    <w:p w14:paraId="000000E8" w14:textId="77777777" w:rsidR="0022022C" w:rsidRDefault="00FB35A1">
      <w:r>
        <w:rPr>
          <w:b/>
        </w:rPr>
        <w:t xml:space="preserve">Table 5. </w:t>
      </w:r>
      <w:r>
        <w:t xml:space="preserve">Full </w:t>
      </w:r>
      <w:proofErr w:type="spellStart"/>
      <w:r>
        <w:t>chl</w:t>
      </w:r>
      <w:proofErr w:type="spellEnd"/>
      <w:r>
        <w:t>-a trend model results for all predictors.</w:t>
      </w:r>
    </w:p>
    <w:p w14:paraId="000000E9" w14:textId="77777777" w:rsidR="0022022C" w:rsidRDefault="0022022C"/>
    <w:p w14:paraId="000000EA" w14:textId="77777777" w:rsidR="0022022C" w:rsidRDefault="00FB35A1">
      <w:r>
        <w:rPr>
          <w:b/>
        </w:rPr>
        <w:t xml:space="preserve">Table 6. </w:t>
      </w:r>
      <w:r>
        <w:t>Full dissolved oxygen (DO) trend model results for all predictors.</w:t>
      </w:r>
    </w:p>
    <w:p w14:paraId="000000EB" w14:textId="77777777" w:rsidR="0022022C" w:rsidRDefault="0022022C"/>
    <w:p w14:paraId="000000EC" w14:textId="77777777" w:rsidR="0022022C" w:rsidRDefault="00FB35A1">
      <w:r>
        <w:rPr>
          <w:b/>
        </w:rPr>
        <w:t>Table 7.</w:t>
      </w:r>
      <w:r>
        <w:t xml:space="preserve"> Description of analyzed parameters used in trend modeling, including data type, parameter names (analyzed and measured), descriptions, units of measurement, data transformations applied, distribution families used in Generalized Additive Models (GAMs), and the units of reported trend slopes.</w:t>
      </w:r>
    </w:p>
    <w:sectPr w:rsidR="0022022C">
      <w:headerReference w:type="default" r:id="rId38"/>
      <w:footerReference w:type="default" r:id="rId39"/>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it Reinl" w:date="2025-05-09T18:19:00Z" w:initials="">
    <w:p w14:paraId="00000111" w14:textId="18337790"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All Authors: Vote for one of these titles.</w:t>
      </w:r>
    </w:p>
  </w:comment>
  <w:comment w:id="1" w:author="Kait Reinl" w:date="2025-05-09T20:14:00Z" w:initials="">
    <w:p w14:paraId="00000112"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KLR- Option 1</w:t>
      </w:r>
    </w:p>
  </w:comment>
  <w:comment w:id="2" w:author="Jacob Cianci-Gaskill" w:date="2025-05-12T19:45:00Z" w:initials="">
    <w:p w14:paraId="00000113"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Option 1 or 3, both are good</w:t>
      </w:r>
    </w:p>
  </w:comment>
  <w:comment w:id="3" w:author="Justin Ridge" w:date="2025-05-13T14:02:00Z" w:initials="">
    <w:p w14:paraId="00000114"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JTR - Option 1</w:t>
      </w:r>
    </w:p>
  </w:comment>
  <w:comment w:id="4" w:author="Kim Cressman" w:date="2025-05-14T20:37:00Z" w:initials="">
    <w:p w14:paraId="00000115"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kac - option 1</w:t>
      </w:r>
    </w:p>
  </w:comment>
  <w:comment w:id="5" w:author="Nikki Dix" w:date="2025-05-15T17:32:00Z" w:initials="">
    <w:p w14:paraId="00000116"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Nikki - option 3</w:t>
      </w:r>
    </w:p>
  </w:comment>
  <w:comment w:id="6" w:author="Robert Dunn" w:date="2025-05-16T19:34:00Z" w:initials="">
    <w:p w14:paraId="00000117"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Robert - 1</w:t>
      </w:r>
    </w:p>
  </w:comment>
  <w:comment w:id="7" w:author="Ali Helms" w:date="2025-05-20T22:34:00Z" w:initials="">
    <w:p w14:paraId="00000118"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Ali - option 3</w:t>
      </w:r>
    </w:p>
  </w:comment>
  <w:comment w:id="8" w:author="Julie Krask" w:date="2025-05-21T13:11:00Z" w:initials="">
    <w:p w14:paraId="00000119"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JLK - 1</w:t>
      </w:r>
    </w:p>
  </w:comment>
  <w:comment w:id="9" w:author="Hannah Nicklay" w:date="2025-05-22T14:04:00Z" w:initials="">
    <w:p w14:paraId="0000011A"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Hannah - 2</w:t>
      </w:r>
    </w:p>
  </w:comment>
  <w:comment w:id="10" w:author="Chris Peter" w:date="2025-05-22T20:58:00Z" w:initials="">
    <w:p w14:paraId="0000011B"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Chris P - 2</w:t>
      </w:r>
    </w:p>
  </w:comment>
  <w:comment w:id="11" w:author="Kait Reinl" w:date="2025-05-09T18:20:00Z" w:initials="">
    <w:p w14:paraId="0000011C"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All authors: Check your name and affilitaiton, add ORCID to the author contribution sheet.</w:t>
      </w:r>
    </w:p>
  </w:comment>
  <w:comment w:id="17" w:author="Ali Helms" w:date="2025-05-21T22:24:00Z" w:initials="">
    <w:p w14:paraId="0000010E"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the variables are presented in different order in the results/discussion than Fig. 1, if want this to match?</w:t>
      </w:r>
    </w:p>
    <w:p w14:paraId="0000010F"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Could move larger blocks (Temp, Sp Cond - top left &amp; DO, pH - bottom left), turb is with nutrients in the figure</w:t>
      </w:r>
    </w:p>
  </w:comment>
  <w:comment w:id="25" w:author="Kait Reinl" w:date="2025-04-29T01:15:00Z" w:initials="">
    <w:p w14:paraId="00000110"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should this paragraph be moved to stay with all of teh discussion on DO trend drivers or lay out all the main results first and then go into discussion?</w:t>
      </w:r>
    </w:p>
  </w:comment>
  <w:comment w:id="29" w:author="Robert Dunn" w:date="2024-12-20T11:31:00Z" w:initials="">
    <w:p w14:paraId="0000010C"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https://github.com/Lake-Superior-Reserve/WQ_SWMP_Synthesis/tree/main</w:t>
      </w:r>
    </w:p>
  </w:comment>
  <w:comment w:id="30" w:author="Kim Cressman" w:date="2024-11-15T14:36:00Z" w:initials="">
    <w:p w14:paraId="495375ED"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R Core Team (2022). R: A language and environment for statistical</w:t>
      </w:r>
    </w:p>
    <w:p w14:paraId="21DFD2F3"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computing. R Foundation for Statistical Computing, Vienna, Austria.</w:t>
      </w:r>
    </w:p>
    <w:p w14:paraId="22AC838E"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URL https://www.R-project.org/.</w:t>
      </w:r>
    </w:p>
  </w:comment>
  <w:comment w:id="31" w:author="Hannah Nicklay" w:date="2025-05-22T11:02:00Z" w:initials="HN">
    <w:p w14:paraId="55D5F5D8" w14:textId="77777777" w:rsidR="004738D1" w:rsidRDefault="004738D1" w:rsidP="004738D1">
      <w:pPr>
        <w:pStyle w:val="CommentText"/>
      </w:pPr>
      <w:r>
        <w:rPr>
          <w:rStyle w:val="CommentReference"/>
        </w:rPr>
        <w:annotationRef/>
      </w:r>
      <w:r>
        <w:t>Just noting that I am always citing the database because all metadata is that access. We are not supposed to cite non DOI/published documents</w:t>
      </w:r>
    </w:p>
  </w:comment>
  <w:comment w:id="35" w:author="Kait Reinl" w:date="2025-05-08T01:26:00Z" w:initials="">
    <w:p w14:paraId="7203D99D"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@robert@baruch.sc.edu could you write a brief statement on this? here is the repo link: https://github.com/Lake-Superior-Reserve/WQ_SWMP_Synthesis/tree/main/R</w:t>
      </w:r>
    </w:p>
    <w:p w14:paraId="18C059D8"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2643660C"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Wondering if we want to clone this repo and just have the publication parts in there? There is a lot of extraneous code</w:t>
      </w:r>
    </w:p>
  </w:comment>
  <w:comment w:id="36" w:author="Kim Cressman" w:date="2025-05-14T19:10:00Z" w:initials="">
    <w:p w14:paraId="02AEA524"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Probably good to either clone and delete or just delete the extra stuff, knowing it will live on in the git history (though I cringe at deleting it completely). </w:t>
      </w:r>
    </w:p>
    <w:p w14:paraId="01021433"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47CD8BE5"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I would get rid of everything in the R folder *but* Data_processing and Analyses_for_paper, unless you have code elsewhere Kait that you want retained. Should also keep the 'helper files' folder (*not* under 'R') and the 'outputs' folder.* Beyond that, any of my code is outdated.</w:t>
      </w:r>
    </w:p>
    <w:p w14:paraId="337CB6D7"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527F16FE"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*in Outputs, 01b_median-clustering-DP-CF is something I added and I think Dave and Carl have updated the clustering/PCA stuff since then - or maybe Kait your code supercedes this. That folder either needs to be updated or removed.</w:t>
      </w:r>
    </w:p>
    <w:p w14:paraId="70A1F3A6"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100D1E4B"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@kreinl@wisc.edu , Robert had asked me to put some time into checking the github and doing some cleanup - do you want me to make these deletions? Or wait on it, or you can do it.....  just let me know how I can help. Thanks.</w:t>
      </w:r>
    </w:p>
  </w:comment>
  <w:comment w:id="37" w:author="Kait Reinl" w:date="2025-05-16T01:53:00Z" w:initials="">
    <w:p w14:paraId="624FE7CE"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Let's clone it and delete out the extra in the clone. Maybe also keep figures folder? There are a few figures that are not in the figures files, but I think only supplement and should be in the "analyses for paper" codes</w:t>
      </w:r>
    </w:p>
    <w:p w14:paraId="2E7CAB65"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7FC80832"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For the PCA - yea, they sent me the excel file directly, we probably need to get their code from them to add to the final repo. </w:t>
      </w:r>
    </w:p>
    <w:p w14:paraId="37EF6372"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75C6DADC"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 xml:space="preserve">If you could do this task and ping me when its cloned and cleaned, I can reach out to have them upload PCA and </w:t>
      </w:r>
      <w:r>
        <w:rPr>
          <w:rFonts w:ascii="Arial" w:eastAsia="Arial" w:hAnsi="Arial" w:cs="Arial"/>
          <w:color w:val="000000"/>
          <w:sz w:val="22"/>
          <w:szCs w:val="22"/>
        </w:rPr>
        <w:t>clustering code</w:t>
      </w:r>
    </w:p>
  </w:comment>
  <w:comment w:id="38" w:author="Kait Reinl" w:date="2025-05-19T16:40:00Z" w:initials="">
    <w:p w14:paraId="68C730F1"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I am working on cloning and will tag you when to dig in.</w:t>
      </w:r>
    </w:p>
  </w:comment>
  <w:comment w:id="40" w:author="Kait Reinl" w:date="2025-05-19T18:11:00Z" w:initials="">
    <w:p w14:paraId="3CAD73AE"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@kim@catbirdstats.com made a repo copy for archive and deleted a bunch out: </w:t>
      </w:r>
    </w:p>
    <w:p w14:paraId="653BA3CA" w14:textId="77777777" w:rsidR="008D47BF" w:rsidRDefault="008D47BF">
      <w:pPr>
        <w:widowControl w:val="0"/>
        <w:pBdr>
          <w:top w:val="nil"/>
          <w:left w:val="nil"/>
          <w:bottom w:val="nil"/>
          <w:right w:val="nil"/>
          <w:between w:val="nil"/>
        </w:pBdr>
        <w:spacing w:line="240" w:lineRule="auto"/>
        <w:rPr>
          <w:rFonts w:ascii="Arial" w:eastAsia="Arial" w:hAnsi="Arial" w:cs="Arial"/>
          <w:color w:val="000000"/>
          <w:sz w:val="22"/>
          <w:szCs w:val="22"/>
        </w:rPr>
      </w:pPr>
    </w:p>
    <w:p w14:paraId="3C076475"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https://github.com/Lake-Superior-Reserve/WQ_SWMP_Synthesis/tree/main</w:t>
      </w:r>
    </w:p>
  </w:comment>
  <w:comment w:id="39" w:author="Kim Cressman" w:date="2025-05-21T16:08:00Z" w:initials="">
    <w:p w14:paraId="02A5C1D0"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Okay, I cloned your copy and updated the READMEs as I was able to. There are still a few things for you to do and I highlighted your name; I made a google doc with the list and put it in the main google folder here.  https://docs.google.com/document/d/1J9_ZacsPN27BWpTF5CrUFrJP8rlNeLlkiUH-erriXIU/edit?usp=sharing</w:t>
      </w:r>
    </w:p>
  </w:comment>
  <w:comment w:id="43" w:author="Kait Reinl" w:date="2025-05-02T18:45:00Z" w:initials="">
    <w:p w14:paraId="4782D191"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As a guideline, articles typically have no more than 50 references.</w:t>
      </w:r>
    </w:p>
  </w:comment>
  <w:comment w:id="41" w:author="Kait Reinl" w:date="2025-05-08T01:27:00Z" w:initials="">
    <w:p w14:paraId="00AE790D"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 xml:space="preserve">@hannah.ramage@wisc.edu Still game to tackle refs? There are still some that need to be added in the paper above, but when that's all done on the tail end of </w:t>
      </w:r>
      <w:r>
        <w:rPr>
          <w:rFonts w:ascii="Arial" w:eastAsia="Arial" w:hAnsi="Arial" w:cs="Arial"/>
          <w:color w:val="000000"/>
          <w:sz w:val="22"/>
          <w:szCs w:val="22"/>
        </w:rPr>
        <w:t>things?</w:t>
      </w:r>
    </w:p>
  </w:comment>
  <w:comment w:id="42" w:author="Kait Reinl" w:date="2025-05-08T01:28:00Z" w:initials="">
    <w:p w14:paraId="4066A53D" w14:textId="77777777" w:rsidR="008D47BF"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Using Zotero to link them for in text and ref list</w:t>
      </w:r>
    </w:p>
  </w:comment>
  <w:comment w:id="51" w:author="Kait Reinl" w:date="2025-05-09T18:04:00Z" w:initials="">
    <w:p w14:paraId="00000122"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All co-authors: Add your funding using the following format:</w:t>
      </w:r>
    </w:p>
    <w:p w14:paraId="00000123" w14:textId="77777777" w:rsidR="0022022C" w:rsidRDefault="0022022C">
      <w:pPr>
        <w:widowControl w:val="0"/>
        <w:pBdr>
          <w:top w:val="nil"/>
          <w:left w:val="nil"/>
          <w:bottom w:val="nil"/>
          <w:right w:val="nil"/>
          <w:between w:val="nil"/>
        </w:pBdr>
        <w:spacing w:line="240" w:lineRule="auto"/>
        <w:rPr>
          <w:rFonts w:ascii="Arial" w:eastAsia="Arial" w:hAnsi="Arial" w:cs="Arial"/>
          <w:color w:val="000000"/>
          <w:sz w:val="22"/>
          <w:szCs w:val="22"/>
        </w:rPr>
      </w:pPr>
    </w:p>
    <w:p w14:paraId="00000124"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KLR was funded by NOAA Office for Coastal Management [NA18NOS4200151]</w:t>
      </w:r>
    </w:p>
  </w:comment>
  <w:comment w:id="54" w:author="Kait Reinl" w:date="2025-05-09T18:11:00Z" w:initials="">
    <w:p w14:paraId="0000011D"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Add your contributions using options from the table in this link: https://www-elsevier-com.ezproxy.library.wisc.edu/researcher/author/policies-and-guidelines/credit-author-statement</w:t>
      </w:r>
    </w:p>
    <w:p w14:paraId="0000011E" w14:textId="77777777" w:rsidR="0022022C" w:rsidRDefault="0022022C">
      <w:pPr>
        <w:widowControl w:val="0"/>
        <w:pBdr>
          <w:top w:val="nil"/>
          <w:left w:val="nil"/>
          <w:bottom w:val="nil"/>
          <w:right w:val="nil"/>
          <w:between w:val="nil"/>
        </w:pBdr>
        <w:spacing w:line="240" w:lineRule="auto"/>
        <w:rPr>
          <w:rFonts w:ascii="Arial" w:eastAsia="Arial" w:hAnsi="Arial" w:cs="Arial"/>
          <w:color w:val="000000"/>
          <w:sz w:val="22"/>
          <w:szCs w:val="22"/>
        </w:rPr>
      </w:pPr>
    </w:p>
    <w:p w14:paraId="0000011F" w14:textId="77777777" w:rsidR="0022022C" w:rsidRDefault="0022022C">
      <w:pPr>
        <w:widowControl w:val="0"/>
        <w:pBdr>
          <w:top w:val="nil"/>
          <w:left w:val="nil"/>
          <w:bottom w:val="nil"/>
          <w:right w:val="nil"/>
          <w:between w:val="nil"/>
        </w:pBdr>
        <w:spacing w:line="240" w:lineRule="auto"/>
        <w:rPr>
          <w:rFonts w:ascii="Arial" w:eastAsia="Arial" w:hAnsi="Arial" w:cs="Arial"/>
          <w:color w:val="000000"/>
          <w:sz w:val="22"/>
          <w:szCs w:val="22"/>
        </w:rPr>
      </w:pPr>
    </w:p>
    <w:p w14:paraId="00000120"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see Kait entry for example, separate authors by semi-colon (';).</w:t>
      </w:r>
    </w:p>
  </w:comment>
  <w:comment w:id="55" w:author="Kim Cressman" w:date="2025-05-14T20:56:00Z" w:initials="">
    <w:p w14:paraId="00000121" w14:textId="77777777" w:rsidR="0022022C" w:rsidRDefault="00FB35A1">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That was behind a "please log in" link but I believe this is the same info: https://www.elsevier.com/researcher/author/policies-and-guidelines/credit-author-statement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11" w15:done="0"/>
  <w15:commentEx w15:paraId="00000112" w15:paraIdParent="00000111" w15:done="0"/>
  <w15:commentEx w15:paraId="00000113" w15:paraIdParent="00000111" w15:done="0"/>
  <w15:commentEx w15:paraId="00000114" w15:paraIdParent="00000111" w15:done="0"/>
  <w15:commentEx w15:paraId="00000115" w15:paraIdParent="00000111" w15:done="0"/>
  <w15:commentEx w15:paraId="00000116" w15:paraIdParent="00000111" w15:done="0"/>
  <w15:commentEx w15:paraId="00000117" w15:paraIdParent="00000111" w15:done="0"/>
  <w15:commentEx w15:paraId="00000118" w15:paraIdParent="00000111" w15:done="0"/>
  <w15:commentEx w15:paraId="00000119" w15:paraIdParent="00000111" w15:done="0"/>
  <w15:commentEx w15:paraId="0000011A" w15:paraIdParent="00000111" w15:done="0"/>
  <w15:commentEx w15:paraId="0000011B" w15:paraIdParent="00000111" w15:done="0"/>
  <w15:commentEx w15:paraId="0000011C" w15:done="0"/>
  <w15:commentEx w15:paraId="0000010F" w15:done="0"/>
  <w15:commentEx w15:paraId="00000110" w15:done="0"/>
  <w15:commentEx w15:paraId="0000010C" w15:done="0"/>
  <w15:commentEx w15:paraId="22AC838E" w15:done="1"/>
  <w15:commentEx w15:paraId="55D5F5D8" w15:done="0"/>
  <w15:commentEx w15:paraId="2643660C" w15:done="0"/>
  <w15:commentEx w15:paraId="100D1E4B" w15:paraIdParent="2643660C" w15:done="0"/>
  <w15:commentEx w15:paraId="75C6DADC" w15:paraIdParent="2643660C" w15:done="0"/>
  <w15:commentEx w15:paraId="68C730F1" w15:paraIdParent="2643660C" w15:done="0"/>
  <w15:commentEx w15:paraId="3C076475" w15:paraIdParent="2643660C" w15:done="0"/>
  <w15:commentEx w15:paraId="02A5C1D0" w15:paraIdParent="2643660C" w15:done="0"/>
  <w15:commentEx w15:paraId="4782D191" w15:done="0"/>
  <w15:commentEx w15:paraId="00AE790D" w15:paraIdParent="4782D191" w15:done="0"/>
  <w15:commentEx w15:paraId="4066A53D" w15:paraIdParent="4782D191" w15:done="0"/>
  <w15:commentEx w15:paraId="00000124" w15:done="0"/>
  <w15:commentEx w15:paraId="00000120" w15:done="0"/>
  <w15:commentEx w15:paraId="00000121" w15:paraIdParent="000001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C83967" w16cex:dateUtc="2025-05-22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11" w16cid:durableId="00000111"/>
  <w16cid:commentId w16cid:paraId="00000112" w16cid:durableId="00000112"/>
  <w16cid:commentId w16cid:paraId="00000113" w16cid:durableId="00000113"/>
  <w16cid:commentId w16cid:paraId="00000114" w16cid:durableId="00000114"/>
  <w16cid:commentId w16cid:paraId="00000115" w16cid:durableId="00000115"/>
  <w16cid:commentId w16cid:paraId="00000116" w16cid:durableId="00000116"/>
  <w16cid:commentId w16cid:paraId="00000117" w16cid:durableId="00000117"/>
  <w16cid:commentId w16cid:paraId="00000118" w16cid:durableId="00000118"/>
  <w16cid:commentId w16cid:paraId="00000119" w16cid:durableId="00000119"/>
  <w16cid:commentId w16cid:paraId="0000011A" w16cid:durableId="0000011A"/>
  <w16cid:commentId w16cid:paraId="0000011B" w16cid:durableId="0000011B"/>
  <w16cid:commentId w16cid:paraId="0000011C" w16cid:durableId="0000011C"/>
  <w16cid:commentId w16cid:paraId="0000010F" w16cid:durableId="0000010F"/>
  <w16cid:commentId w16cid:paraId="00000110" w16cid:durableId="00000110"/>
  <w16cid:commentId w16cid:paraId="0000010C" w16cid:durableId="0000010C"/>
  <w16cid:commentId w16cid:paraId="22AC838E" w16cid:durableId="0FEEDE24"/>
  <w16cid:commentId w16cid:paraId="55D5F5D8" w16cid:durableId="41C83967"/>
  <w16cid:commentId w16cid:paraId="2643660C" w16cid:durableId="000000EF"/>
  <w16cid:commentId w16cid:paraId="100D1E4B" w16cid:durableId="000000F6"/>
  <w16cid:commentId w16cid:paraId="75C6DADC" w16cid:durableId="000000FB"/>
  <w16cid:commentId w16cid:paraId="68C730F1" w16cid:durableId="000000FC"/>
  <w16cid:commentId w16cid:paraId="3C076475" w16cid:durableId="32294C2D"/>
  <w16cid:commentId w16cid:paraId="02A5C1D0" w16cid:durableId="4D2B2874"/>
  <w16cid:commentId w16cid:paraId="4782D191" w16cid:durableId="4CC3501D"/>
  <w16cid:commentId w16cid:paraId="00AE790D" w16cid:durableId="00000105"/>
  <w16cid:commentId w16cid:paraId="4066A53D" w16cid:durableId="00000106"/>
  <w16cid:commentId w16cid:paraId="00000124" w16cid:durableId="00000124"/>
  <w16cid:commentId w16cid:paraId="00000120" w16cid:durableId="00000120"/>
  <w16cid:commentId w16cid:paraId="00000121" w16cid:durableId="000001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5FC50" w14:textId="77777777" w:rsidR="002F13A5" w:rsidRDefault="002F13A5">
      <w:pPr>
        <w:spacing w:line="240" w:lineRule="auto"/>
      </w:pPr>
      <w:r>
        <w:separator/>
      </w:r>
    </w:p>
  </w:endnote>
  <w:endnote w:type="continuationSeparator" w:id="0">
    <w:p w14:paraId="2C0F323E" w14:textId="77777777" w:rsidR="002F13A5" w:rsidRDefault="002F13A5">
      <w:pPr>
        <w:spacing w:line="240" w:lineRule="auto"/>
      </w:pPr>
      <w:r>
        <w:continuationSeparator/>
      </w:r>
    </w:p>
  </w:endnote>
  <w:endnote w:type="continuationNotice" w:id="1">
    <w:p w14:paraId="289228C7" w14:textId="77777777" w:rsidR="002F13A5" w:rsidRDefault="002F13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EE" w14:textId="2798EAA1" w:rsidR="0022022C" w:rsidRDefault="00FB35A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A1054">
      <w:rPr>
        <w:noProof/>
        <w:color w:val="000000"/>
      </w:rPr>
      <w:t>1</w:t>
    </w:r>
    <w:r>
      <w:rPr>
        <w:color w:val="000000"/>
      </w:rPr>
      <w:fldChar w:fldCharType="end"/>
    </w:r>
  </w:p>
  <w:p w14:paraId="000000EF" w14:textId="77777777" w:rsidR="0022022C" w:rsidRDefault="002202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B7A6D" w14:textId="77777777" w:rsidR="002F13A5" w:rsidRDefault="002F13A5">
      <w:pPr>
        <w:spacing w:line="240" w:lineRule="auto"/>
      </w:pPr>
      <w:r>
        <w:separator/>
      </w:r>
    </w:p>
  </w:footnote>
  <w:footnote w:type="continuationSeparator" w:id="0">
    <w:p w14:paraId="59FD9148" w14:textId="77777777" w:rsidR="002F13A5" w:rsidRDefault="002F13A5">
      <w:pPr>
        <w:spacing w:line="240" w:lineRule="auto"/>
      </w:pPr>
      <w:r>
        <w:continuationSeparator/>
      </w:r>
    </w:p>
  </w:footnote>
  <w:footnote w:type="continuationNotice" w:id="1">
    <w:p w14:paraId="03219952" w14:textId="77777777" w:rsidR="002F13A5" w:rsidRDefault="002F13A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ED" w14:textId="77777777" w:rsidR="0022022C" w:rsidRDefault="002202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AA4429"/>
    <w:multiLevelType w:val="multilevel"/>
    <w:tmpl w:val="58622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004954"/>
    <w:multiLevelType w:val="multilevel"/>
    <w:tmpl w:val="E548B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D63077A"/>
    <w:multiLevelType w:val="multilevel"/>
    <w:tmpl w:val="0FE40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F51E08"/>
    <w:multiLevelType w:val="multilevel"/>
    <w:tmpl w:val="C2E42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26107724">
    <w:abstractNumId w:val="3"/>
  </w:num>
  <w:num w:numId="2" w16cid:durableId="1860195461">
    <w:abstractNumId w:val="1"/>
  </w:num>
  <w:num w:numId="3" w16cid:durableId="1903059179">
    <w:abstractNumId w:val="2"/>
  </w:num>
  <w:num w:numId="4" w16cid:durableId="15174267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it Reinl">
    <w15:presenceInfo w15:providerId="AD" w15:userId="S::kreinl@wisc.edu::7cd09ab9-51a0-4b9c-8b2c-3442e22a99d3"/>
  </w15:person>
  <w15:person w15:author="Hannah Nicklay">
    <w15:presenceInfo w15:providerId="AD" w15:userId="S::hramage@wisc.edu::02b2281d-5149-438c-ab3b-5ca76b7c23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22C"/>
    <w:rsid w:val="00073B60"/>
    <w:rsid w:val="001232FB"/>
    <w:rsid w:val="0022022C"/>
    <w:rsid w:val="00263666"/>
    <w:rsid w:val="00275873"/>
    <w:rsid w:val="002821A9"/>
    <w:rsid w:val="002F13A5"/>
    <w:rsid w:val="002F713E"/>
    <w:rsid w:val="003376DB"/>
    <w:rsid w:val="00345D56"/>
    <w:rsid w:val="00386C2D"/>
    <w:rsid w:val="00456EFF"/>
    <w:rsid w:val="0047224C"/>
    <w:rsid w:val="004738D1"/>
    <w:rsid w:val="00542753"/>
    <w:rsid w:val="005751BF"/>
    <w:rsid w:val="00636496"/>
    <w:rsid w:val="00784B66"/>
    <w:rsid w:val="007A4E24"/>
    <w:rsid w:val="00863FD2"/>
    <w:rsid w:val="008C7F8C"/>
    <w:rsid w:val="008D47BF"/>
    <w:rsid w:val="00945618"/>
    <w:rsid w:val="009D2BEA"/>
    <w:rsid w:val="009F7414"/>
    <w:rsid w:val="00A53D22"/>
    <w:rsid w:val="00AA68FA"/>
    <w:rsid w:val="00AF5B94"/>
    <w:rsid w:val="00C67540"/>
    <w:rsid w:val="00CA1054"/>
    <w:rsid w:val="00CB5A80"/>
    <w:rsid w:val="00E57BE5"/>
    <w:rsid w:val="00E7469F"/>
    <w:rsid w:val="00EB0B11"/>
    <w:rsid w:val="00F83671"/>
    <w:rsid w:val="00FB3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4F5D98"/>
  <w15:docId w15:val="{D672A807-0405-4180-86E9-F3BC460A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i/>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outlineLvl w:val="3"/>
    </w:pPr>
  </w:style>
  <w:style w:type="paragraph" w:styleId="Heading5">
    <w:name w:val="heading 5"/>
    <w:basedOn w:val="Normal"/>
    <w:next w:val="Normal"/>
    <w:uiPriority w:val="9"/>
    <w:semiHidden/>
    <w:unhideWhenUsed/>
    <w:qFormat/>
    <w:pPr>
      <w:keepNext/>
      <w:keepLines/>
      <w:outlineLvl w:val="4"/>
    </w:pPr>
    <w:rPr>
      <w:color w:val="9900FF"/>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C10C6"/>
    <w:rPr>
      <w:b/>
      <w:bCs/>
    </w:rPr>
  </w:style>
  <w:style w:type="character" w:customStyle="1" w:styleId="CommentSubjectChar">
    <w:name w:val="Comment Subject Char"/>
    <w:basedOn w:val="CommentTextChar"/>
    <w:link w:val="CommentSubject"/>
    <w:uiPriority w:val="99"/>
    <w:semiHidden/>
    <w:rsid w:val="005C10C6"/>
    <w:rPr>
      <w:b/>
      <w:bCs/>
      <w:sz w:val="20"/>
      <w:szCs w:val="20"/>
    </w:rPr>
  </w:style>
  <w:style w:type="character" w:styleId="Hyperlink">
    <w:name w:val="Hyperlink"/>
    <w:basedOn w:val="DefaultParagraphFont"/>
    <w:uiPriority w:val="99"/>
    <w:unhideWhenUsed/>
    <w:rsid w:val="007E20CD"/>
    <w:rPr>
      <w:color w:val="0000FF" w:themeColor="hyperlink"/>
      <w:u w:val="single"/>
    </w:rPr>
  </w:style>
  <w:style w:type="character" w:styleId="UnresolvedMention">
    <w:name w:val="Unresolved Mention"/>
    <w:basedOn w:val="DefaultParagraphFont"/>
    <w:uiPriority w:val="99"/>
    <w:semiHidden/>
    <w:unhideWhenUsed/>
    <w:rsid w:val="007E20CD"/>
    <w:rPr>
      <w:color w:val="605E5C"/>
      <w:shd w:val="clear" w:color="auto" w:fill="E1DFDD"/>
    </w:rPr>
  </w:style>
  <w:style w:type="paragraph" w:styleId="Revision">
    <w:name w:val="Revision"/>
    <w:hidden/>
    <w:uiPriority w:val="99"/>
    <w:semiHidden/>
    <w:rsid w:val="00762D0A"/>
    <w:pPr>
      <w:spacing w:line="240" w:lineRule="auto"/>
    </w:pPr>
  </w:style>
  <w:style w:type="paragraph" w:styleId="Header">
    <w:name w:val="header"/>
    <w:basedOn w:val="Normal"/>
    <w:link w:val="HeaderChar"/>
    <w:uiPriority w:val="99"/>
    <w:unhideWhenUsed/>
    <w:rsid w:val="00D07E32"/>
    <w:pPr>
      <w:tabs>
        <w:tab w:val="center" w:pos="4680"/>
        <w:tab w:val="right" w:pos="9360"/>
      </w:tabs>
      <w:spacing w:line="240" w:lineRule="auto"/>
    </w:pPr>
  </w:style>
  <w:style w:type="character" w:customStyle="1" w:styleId="HeaderChar">
    <w:name w:val="Header Char"/>
    <w:basedOn w:val="DefaultParagraphFont"/>
    <w:link w:val="Header"/>
    <w:uiPriority w:val="99"/>
    <w:rsid w:val="00D07E32"/>
  </w:style>
  <w:style w:type="paragraph" w:styleId="Footer">
    <w:name w:val="footer"/>
    <w:basedOn w:val="Normal"/>
    <w:link w:val="FooterChar"/>
    <w:uiPriority w:val="99"/>
    <w:unhideWhenUsed/>
    <w:rsid w:val="00D07E32"/>
    <w:pPr>
      <w:tabs>
        <w:tab w:val="center" w:pos="4680"/>
        <w:tab w:val="right" w:pos="9360"/>
      </w:tabs>
      <w:spacing w:line="240" w:lineRule="auto"/>
    </w:pPr>
  </w:style>
  <w:style w:type="character" w:customStyle="1" w:styleId="FooterChar">
    <w:name w:val="Footer Char"/>
    <w:basedOn w:val="DefaultParagraphFont"/>
    <w:link w:val="Footer"/>
    <w:uiPriority w:val="99"/>
    <w:rsid w:val="00D07E32"/>
  </w:style>
  <w:style w:type="character" w:styleId="LineNumber">
    <w:name w:val="line number"/>
    <w:basedOn w:val="DefaultParagraphFont"/>
    <w:uiPriority w:val="99"/>
    <w:semiHidden/>
    <w:unhideWhenUsed/>
    <w:rsid w:val="00D07E32"/>
  </w:style>
  <w:style w:type="paragraph" w:styleId="Bibliography">
    <w:name w:val="Bibliography"/>
    <w:basedOn w:val="Normal"/>
    <w:next w:val="Normal"/>
    <w:uiPriority w:val="37"/>
    <w:unhideWhenUsed/>
    <w:rsid w:val="002F13A5"/>
    <w:pPr>
      <w:tabs>
        <w:tab w:val="left" w:pos="264"/>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072558">
      <w:bodyDiv w:val="1"/>
      <w:marLeft w:val="0"/>
      <w:marRight w:val="0"/>
      <w:marTop w:val="0"/>
      <w:marBottom w:val="0"/>
      <w:divBdr>
        <w:top w:val="none" w:sz="0" w:space="0" w:color="auto"/>
        <w:left w:val="none" w:sz="0" w:space="0" w:color="auto"/>
        <w:bottom w:val="none" w:sz="0" w:space="0" w:color="auto"/>
        <w:right w:val="none" w:sz="0" w:space="0" w:color="auto"/>
      </w:divBdr>
    </w:div>
    <w:div w:id="514536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hyperlink" Target="https://cdmo.baruch.sc.edu/"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microsoft.com/office/2018/08/relationships/commentsExtensible" Target="commentsExtensible.xml"/><Relationship Id="rId29" Type="http://schemas.openxmlformats.org/officeDocument/2006/relationships/image" Target="media/image14.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cdmo.baruch.sc.edu/"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ctOHIhOERwK4rqC7fVJLfp+y/Q==">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417A1E-7049-4ECF-8B88-0179969EE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50</Pages>
  <Words>9220</Words>
  <Characters>53239</Characters>
  <Application>Microsoft Office Word</Application>
  <DocSecurity>0</DocSecurity>
  <Lines>853</Lines>
  <Paragraphs>194</Paragraphs>
  <ScaleCrop>false</ScaleCrop>
  <Company>University of Wisconsin - Superior</Company>
  <LinksUpToDate>false</LinksUpToDate>
  <CharactersWithSpaces>62275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Dunn</dc:creator>
  <cp:lastModifiedBy>Kait Reinl</cp:lastModifiedBy>
  <cp:revision>2</cp:revision>
  <dcterms:created xsi:type="dcterms:W3CDTF">2024-12-20T14:43:00Z</dcterms:created>
  <dcterms:modified xsi:type="dcterms:W3CDTF">2025-05-23T01:14:00Z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c712a740-0ffc-4898-8f5b-cd682220a1d7</vt:lpwstr>
  </property>
  <property fmtid="{D5CDD505-2E9C-101B-9397-08002B2CF9AE}" pid="3" name="ZOTERO_PREF_1">
    <vt:lpwstr>&lt;data data-version="3" zotero-version="6.0.36"&gt;&lt;session id="vU3IDlBW"/&gt;&lt;style id="http://www.zotero.org/styles/nature" hasBibliography="1" bibliographyStyleHasBeenSet="1"/&gt;&lt;prefs&gt;&lt;pref name="fieldType" value="Field"/&gt;&lt;pref name="automaticJournalAbbreviati</vt:lpwstr>
  </property>
  <property fmtid="{D5CDD505-2E9C-101B-9397-08002B2CF9AE}" pid="4" name="ZOTERO_PREF_2">
    <vt:lpwstr>ons" value="true"/&gt;&lt;/prefs&gt;&lt;/data&gt;</vt:lpwstr>
  </property>
</Properties>
</file>